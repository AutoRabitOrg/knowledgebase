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696624" w14:textId="51430CCF" w:rsidR="00E90A52" w:rsidRPr="008D1480" w:rsidRDefault="00EE3CE1" w:rsidP="00820EAE">
      <w:pPr>
        <w:pStyle w:val="Title"/>
        <w:rPr>
          <w:rStyle w:val="BookTitle"/>
          <w:sz w:val="40"/>
          <w:szCs w:val="40"/>
        </w:rPr>
      </w:pPr>
      <w:r w:rsidRPr="008D1480">
        <w:rPr>
          <w:rStyle w:val="BookTitle"/>
          <w:sz w:val="40"/>
          <w:szCs w:val="40"/>
        </w:rPr>
        <w:t xml:space="preserve">nCino </w:t>
      </w:r>
      <w:r w:rsidR="00823642" w:rsidRPr="008D1480">
        <w:rPr>
          <w:rStyle w:val="BookTitle"/>
          <w:sz w:val="40"/>
          <w:szCs w:val="40"/>
        </w:rPr>
        <w:t>Compare</w:t>
      </w:r>
    </w:p>
    <w:p w14:paraId="729C1E02" w14:textId="0931FCB1" w:rsidR="00056372" w:rsidRDefault="2A5BC32E" w:rsidP="008304D1">
      <w:pPr>
        <w:pStyle w:val="Heading1"/>
      </w:pPr>
      <w:r w:rsidRPr="5A5A33BC">
        <w:t>Introduction</w:t>
      </w:r>
    </w:p>
    <w:p w14:paraId="34C0431E" w14:textId="45EA5F6A" w:rsidR="00B227E0" w:rsidRPr="00942770" w:rsidRDefault="00056372" w:rsidP="00CC7062">
      <w:r w:rsidRPr="00942770">
        <w:t xml:space="preserve">Compare </w:t>
      </w:r>
      <w:r w:rsidR="008716D9" w:rsidRPr="00942770">
        <w:t>and selective deploy</w:t>
      </w:r>
      <w:r w:rsidR="00D3374C" w:rsidRPr="00942770">
        <w:t>ment</w:t>
      </w:r>
      <w:r w:rsidR="008716D9" w:rsidRPr="00942770">
        <w:t xml:space="preserve"> functionality allows </w:t>
      </w:r>
      <w:r w:rsidR="00A17AC1">
        <w:t>you</w:t>
      </w:r>
      <w:r w:rsidR="008716D9" w:rsidRPr="00942770">
        <w:t xml:space="preserve"> </w:t>
      </w:r>
      <w:r w:rsidR="00CC7062" w:rsidRPr="00942770">
        <w:t>to perform compare</w:t>
      </w:r>
      <w:r w:rsidR="00D3374C" w:rsidRPr="00942770">
        <w:t xml:space="preserve"> </w:t>
      </w:r>
      <w:r w:rsidR="00CC7062" w:rsidRPr="00942770">
        <w:t xml:space="preserve">operation on </w:t>
      </w:r>
      <w:r w:rsidR="00D3374C" w:rsidRPr="00942770">
        <w:t xml:space="preserve">different datasets </w:t>
      </w:r>
      <w:r w:rsidR="00460ACC" w:rsidRPr="00942770">
        <w:t xml:space="preserve">and </w:t>
      </w:r>
      <w:r w:rsidR="00035F0D" w:rsidRPr="00942770">
        <w:t xml:space="preserve">from </w:t>
      </w:r>
      <w:r w:rsidR="002F263D" w:rsidRPr="00942770">
        <w:t>various</w:t>
      </w:r>
      <w:r w:rsidR="00460ACC" w:rsidRPr="00942770">
        <w:t xml:space="preserve"> </w:t>
      </w:r>
      <w:r w:rsidR="00035F0D" w:rsidRPr="00942770">
        <w:t xml:space="preserve">objects </w:t>
      </w:r>
      <w:r w:rsidR="003C5D01" w:rsidRPr="00942770">
        <w:t xml:space="preserve">across the ORGs </w:t>
      </w:r>
      <w:r w:rsidR="00D3374C" w:rsidRPr="00942770">
        <w:t xml:space="preserve">and </w:t>
      </w:r>
      <w:r w:rsidR="000C6F12" w:rsidRPr="00942770">
        <w:t>promote</w:t>
      </w:r>
      <w:r w:rsidR="00D3374C" w:rsidRPr="00942770">
        <w:t xml:space="preserve"> the </w:t>
      </w:r>
      <w:r w:rsidR="00CC7062" w:rsidRPr="00942770">
        <w:t>selected/required records</w:t>
      </w:r>
      <w:r w:rsidR="000C6F12" w:rsidRPr="00942770">
        <w:t xml:space="preserve"> to further environments</w:t>
      </w:r>
      <w:r w:rsidR="00FC609A" w:rsidRPr="00942770">
        <w:t>.</w:t>
      </w:r>
    </w:p>
    <w:p w14:paraId="5CA39692" w14:textId="323A5DF7" w:rsidR="00F23679" w:rsidRDefault="00144358" w:rsidP="00144358">
      <w:pPr>
        <w:pStyle w:val="Heading1"/>
      </w:pPr>
      <w:r>
        <w:t>Overview</w:t>
      </w:r>
    </w:p>
    <w:p w14:paraId="0DAD2E1E" w14:textId="2BDE6E5B" w:rsidR="00C02BB0" w:rsidRPr="00942770" w:rsidRDefault="001E4FC8" w:rsidP="00E63919">
      <w:pPr>
        <w:pStyle w:val="ListParagraph"/>
        <w:numPr>
          <w:ilvl w:val="0"/>
          <w:numId w:val="15"/>
        </w:numPr>
      </w:pPr>
      <w:r w:rsidRPr="00942770">
        <w:t xml:space="preserve">Compare functionality enables </w:t>
      </w:r>
      <w:r w:rsidR="000C1B20">
        <w:t>you</w:t>
      </w:r>
      <w:r w:rsidRPr="00942770">
        <w:t xml:space="preserve"> to perform the </w:t>
      </w:r>
      <w:r w:rsidR="00886EBE" w:rsidRPr="00942770">
        <w:t>ORG-to-ORG comparison and ORG</w:t>
      </w:r>
      <w:r w:rsidR="000C1B20">
        <w:t>-</w:t>
      </w:r>
      <w:r w:rsidR="00886EBE" w:rsidRPr="00942770">
        <w:t>to</w:t>
      </w:r>
      <w:r w:rsidR="000C1B20">
        <w:t>-</w:t>
      </w:r>
      <w:r w:rsidR="00886EBE" w:rsidRPr="00942770">
        <w:t>VC comparison.</w:t>
      </w:r>
    </w:p>
    <w:p w14:paraId="179C670C" w14:textId="639E926D" w:rsidR="00E63919" w:rsidRPr="00942770" w:rsidRDefault="000C1B20" w:rsidP="00E63919">
      <w:pPr>
        <w:pStyle w:val="ListParagraph"/>
        <w:numPr>
          <w:ilvl w:val="0"/>
          <w:numId w:val="15"/>
        </w:numPr>
      </w:pPr>
      <w:r>
        <w:t>You can</w:t>
      </w:r>
      <w:r w:rsidR="00E63919" w:rsidRPr="00942770">
        <w:t xml:space="preserve"> perform the relational compare </w:t>
      </w:r>
      <w:r w:rsidR="001078E2" w:rsidRPr="00942770">
        <w:t>operation on the in</w:t>
      </w:r>
      <w:r w:rsidR="00A54D1F" w:rsidRPr="00942770">
        <w:t xml:space="preserve">itial dataset retrieved </w:t>
      </w:r>
      <w:r w:rsidR="00346D1E">
        <w:t>from</w:t>
      </w:r>
      <w:r w:rsidR="00A54D1F" w:rsidRPr="00942770">
        <w:t xml:space="preserve"> the initial compare operation performed.</w:t>
      </w:r>
    </w:p>
    <w:p w14:paraId="2EC7A2FE" w14:textId="5E551824" w:rsidR="00EB266A" w:rsidRPr="00942770" w:rsidRDefault="00412E91" w:rsidP="00886EBE">
      <w:pPr>
        <w:pStyle w:val="ListParagraph"/>
        <w:numPr>
          <w:ilvl w:val="0"/>
          <w:numId w:val="15"/>
        </w:numPr>
      </w:pPr>
      <w:r w:rsidRPr="00942770">
        <w:t>At each level of the compare operation,</w:t>
      </w:r>
      <w:r w:rsidR="0047792A" w:rsidRPr="00942770">
        <w:t xml:space="preserve"> </w:t>
      </w:r>
      <w:r w:rsidR="002C6285">
        <w:t>you</w:t>
      </w:r>
      <w:r w:rsidR="0047792A" w:rsidRPr="00942770">
        <w:t xml:space="preserve"> can perform the individual selection of the records retrieved from </w:t>
      </w:r>
      <w:r w:rsidR="00DC2E55" w:rsidRPr="00942770">
        <w:t>both</w:t>
      </w:r>
      <w:r w:rsidR="0040514D" w:rsidRPr="00942770">
        <w:t xml:space="preserve"> </w:t>
      </w:r>
      <w:r w:rsidR="00346D1E">
        <w:t>the initial compare</w:t>
      </w:r>
      <w:r w:rsidR="0040514D" w:rsidRPr="00942770">
        <w:t xml:space="preserve"> and the relational </w:t>
      </w:r>
      <w:r w:rsidR="0047792A" w:rsidRPr="00942770">
        <w:t>comparison operation</w:t>
      </w:r>
      <w:r w:rsidR="00C02BB0" w:rsidRPr="00942770">
        <w:t>.</w:t>
      </w:r>
    </w:p>
    <w:p w14:paraId="2F7067A2" w14:textId="56384595" w:rsidR="00C02BB0" w:rsidRPr="00942770" w:rsidRDefault="00F32AA3" w:rsidP="00886EBE">
      <w:pPr>
        <w:pStyle w:val="ListParagraph"/>
        <w:numPr>
          <w:ilvl w:val="0"/>
          <w:numId w:val="15"/>
        </w:numPr>
      </w:pPr>
      <w:r w:rsidRPr="00942770">
        <w:t xml:space="preserve">The </w:t>
      </w:r>
      <w:r w:rsidR="00A438FD">
        <w:t xml:space="preserve">records selected at </w:t>
      </w:r>
      <w:r w:rsidR="00B77FCE">
        <w:t>different levels of</w:t>
      </w:r>
      <w:r w:rsidR="003F0CDA" w:rsidRPr="00942770">
        <w:t xml:space="preserve"> the </w:t>
      </w:r>
      <w:r w:rsidRPr="00942770">
        <w:t xml:space="preserve">compare operation </w:t>
      </w:r>
      <w:r w:rsidR="003F0CDA" w:rsidRPr="00942770">
        <w:t>can</w:t>
      </w:r>
      <w:r w:rsidRPr="00942770">
        <w:t xml:space="preserve"> be </w:t>
      </w:r>
      <w:r w:rsidR="00397FCA" w:rsidRPr="00942770">
        <w:t xml:space="preserve">saved </w:t>
      </w:r>
      <w:r w:rsidR="003F0CDA" w:rsidRPr="00942770">
        <w:t xml:space="preserve">and </w:t>
      </w:r>
      <w:r w:rsidR="002C6285">
        <w:t>you</w:t>
      </w:r>
      <w:r w:rsidR="003F0CDA" w:rsidRPr="00942770">
        <w:t xml:space="preserve"> can continue with </w:t>
      </w:r>
      <w:r w:rsidR="00397FCA" w:rsidRPr="00942770">
        <w:t>further selection</w:t>
      </w:r>
      <w:r w:rsidR="00334AD9" w:rsidRPr="00942770">
        <w:t>.</w:t>
      </w:r>
    </w:p>
    <w:p w14:paraId="0B10EFE3" w14:textId="1C0D0B77" w:rsidR="00233A2E" w:rsidRPr="00942770" w:rsidRDefault="004D1EF0" w:rsidP="00886EBE">
      <w:pPr>
        <w:pStyle w:val="ListParagraph"/>
        <w:numPr>
          <w:ilvl w:val="0"/>
          <w:numId w:val="15"/>
        </w:numPr>
      </w:pPr>
      <w:r w:rsidRPr="00942770">
        <w:t xml:space="preserve">Once </w:t>
      </w:r>
      <w:r w:rsidR="002C6285">
        <w:t>you</w:t>
      </w:r>
      <w:r w:rsidRPr="00942770">
        <w:t xml:space="preserve"> </w:t>
      </w:r>
      <w:r w:rsidR="002C6285">
        <w:t>are</w:t>
      </w:r>
      <w:r w:rsidRPr="00942770">
        <w:t xml:space="preserve"> done with</w:t>
      </w:r>
      <w:r w:rsidR="008C263E" w:rsidRPr="00942770">
        <w:t xml:space="preserve"> record selection, </w:t>
      </w:r>
      <w:r w:rsidR="006154C0">
        <w:t>you</w:t>
      </w:r>
      <w:r w:rsidR="008C263E" w:rsidRPr="00942770">
        <w:t xml:space="preserve"> can continue with the deployment</w:t>
      </w:r>
      <w:r w:rsidR="00334AD9" w:rsidRPr="00942770">
        <w:t xml:space="preserve">, by clicking on the </w:t>
      </w:r>
      <w:r w:rsidR="00334AD9" w:rsidRPr="003F1F46">
        <w:rPr>
          <w:b/>
          <w:bCs/>
        </w:rPr>
        <w:t>“</w:t>
      </w:r>
      <w:r w:rsidR="00722826" w:rsidRPr="003F1F46">
        <w:rPr>
          <w:b/>
          <w:bCs/>
        </w:rPr>
        <w:t>SAV</w:t>
      </w:r>
      <w:r w:rsidR="00684903" w:rsidRPr="003F1F46">
        <w:rPr>
          <w:b/>
          <w:bCs/>
        </w:rPr>
        <w:t>E</w:t>
      </w:r>
      <w:r w:rsidR="00722826" w:rsidRPr="003F1F46">
        <w:rPr>
          <w:b/>
          <w:bCs/>
        </w:rPr>
        <w:t xml:space="preserve"> AND DEPLOY”</w:t>
      </w:r>
      <w:r w:rsidR="00722826" w:rsidRPr="00942770">
        <w:t>.</w:t>
      </w:r>
    </w:p>
    <w:p w14:paraId="10B7C5CE" w14:textId="17F0577B" w:rsidR="00886EBE" w:rsidRPr="00CC7062" w:rsidRDefault="00886EBE" w:rsidP="00886EBE">
      <w:pPr>
        <w:pStyle w:val="ListParagraph"/>
        <w:numPr>
          <w:ilvl w:val="0"/>
          <w:numId w:val="15"/>
        </w:numPr>
      </w:pPr>
      <w:r w:rsidRPr="00942770">
        <w:t xml:space="preserve"> </w:t>
      </w:r>
      <w:r w:rsidR="00613344" w:rsidRPr="00942770">
        <w:t xml:space="preserve">In the object summary </w:t>
      </w:r>
      <w:r w:rsidR="00401C9A" w:rsidRPr="00942770">
        <w:t>screen,</w:t>
      </w:r>
      <w:r w:rsidR="00613344" w:rsidRPr="00942770">
        <w:t xml:space="preserve"> </w:t>
      </w:r>
      <w:r w:rsidR="006A3DF8">
        <w:t>you</w:t>
      </w:r>
      <w:r w:rsidR="005E41C3" w:rsidRPr="00942770">
        <w:t xml:space="preserve"> can review the </w:t>
      </w:r>
      <w:r w:rsidR="00C3493B" w:rsidRPr="00942770">
        <w:t xml:space="preserve">records selected </w:t>
      </w:r>
      <w:r w:rsidR="00710A28" w:rsidRPr="00942770">
        <w:t>on the compare screen(s)</w:t>
      </w:r>
      <w:r w:rsidR="00A56F76">
        <w:t xml:space="preserve"> and can continue with RBC deployments</w:t>
      </w:r>
      <w:r w:rsidR="00710A28" w:rsidRPr="00942770">
        <w:t>.</w:t>
      </w:r>
      <w:r w:rsidR="00C3493B">
        <w:t xml:space="preserve"> </w:t>
      </w:r>
    </w:p>
    <w:p w14:paraId="19D93811" w14:textId="190E1B5D" w:rsidR="00E90A52" w:rsidRPr="00F052C6" w:rsidRDefault="2A5BC32E" w:rsidP="00F052C6">
      <w:pPr>
        <w:pStyle w:val="Heading1"/>
        <w:rPr>
          <w:rStyle w:val="IntenseReference"/>
          <w:b/>
          <w:bCs w:val="0"/>
          <w:smallCaps w:val="0"/>
          <w:color w:val="2F5496" w:themeColor="accent1" w:themeShade="BF"/>
          <w:spacing w:val="0"/>
        </w:rPr>
      </w:pPr>
      <w:r w:rsidRPr="5A5A33BC">
        <w:t>Step-by-Step Guide</w:t>
      </w:r>
      <w:r w:rsidR="00E2706D">
        <w:t xml:space="preserve">: </w:t>
      </w:r>
    </w:p>
    <w:p w14:paraId="7798D19F" w14:textId="1F97A1B3" w:rsidR="00A62708" w:rsidRPr="00A62708" w:rsidRDefault="005B703C" w:rsidP="0056251C">
      <w:pPr>
        <w:pStyle w:val="Heading2"/>
      </w:pPr>
      <w:r>
        <w:t>Initiating Compare Operation</w:t>
      </w:r>
    </w:p>
    <w:p w14:paraId="6F3EE912" w14:textId="1EDA009C" w:rsidR="009B4DAB" w:rsidRPr="009B4DAB" w:rsidRDefault="00CA2B07" w:rsidP="00E523E4">
      <w:pPr>
        <w:pStyle w:val="Heading3"/>
      </w:pPr>
      <w:r w:rsidRPr="00CA2B07">
        <w:rPr>
          <w:bCs/>
        </w:rPr>
        <w:t>Feature Deployment</w:t>
      </w:r>
      <w:r>
        <w:t xml:space="preserve"> – Template &amp; Version Control</w:t>
      </w:r>
    </w:p>
    <w:p w14:paraId="721EF634" w14:textId="2D69BBB8" w:rsidR="008A3759" w:rsidRDefault="00C54E3D" w:rsidP="00FB7CCF">
      <w:r>
        <w:t xml:space="preserve"> </w:t>
      </w:r>
      <w:r w:rsidR="00DF53CA">
        <w:rPr>
          <w:noProof/>
        </w:rPr>
        <w:drawing>
          <wp:inline distT="0" distB="0" distL="0" distR="0" wp14:anchorId="71FCF156" wp14:editId="1F299A14">
            <wp:extent cx="5329766" cy="2582804"/>
            <wp:effectExtent l="12700" t="12700" r="17145" b="8255"/>
            <wp:docPr id="73769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95319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890" cy="25935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4150EF" w14:textId="73A29899" w:rsidR="000B5E46" w:rsidRDefault="0084459D" w:rsidP="00366218">
      <w:pPr>
        <w:pStyle w:val="ListParagraph"/>
        <w:numPr>
          <w:ilvl w:val="0"/>
          <w:numId w:val="11"/>
        </w:numPr>
      </w:pPr>
      <w:r>
        <w:t xml:space="preserve">On selecting the </w:t>
      </w:r>
      <w:r w:rsidR="005642A7">
        <w:t xml:space="preserve">“Template” </w:t>
      </w:r>
      <w:r w:rsidR="0004165B">
        <w:t>OR</w:t>
      </w:r>
      <w:r w:rsidR="005642A7">
        <w:t xml:space="preserve"> “Version Control”, </w:t>
      </w:r>
      <w:r w:rsidR="00B2747D">
        <w:t>you</w:t>
      </w:r>
      <w:r w:rsidR="005642A7">
        <w:t xml:space="preserve"> will see the “Retrieve Dataset” option.</w:t>
      </w:r>
    </w:p>
    <w:p w14:paraId="7CAC98C4" w14:textId="12B526A1" w:rsidR="00366218" w:rsidRDefault="00366218" w:rsidP="00366218">
      <w:pPr>
        <w:pStyle w:val="ListParagraph"/>
        <w:numPr>
          <w:ilvl w:val="0"/>
          <w:numId w:val="11"/>
        </w:numPr>
      </w:pPr>
      <w:r>
        <w:t xml:space="preserve">On clicking the “Retrieve Dataset” option, </w:t>
      </w:r>
      <w:r w:rsidR="00B2747D">
        <w:t>you</w:t>
      </w:r>
      <w:r>
        <w:t xml:space="preserve"> will land on the </w:t>
      </w:r>
      <w:r w:rsidR="00CA6ACB">
        <w:t>“Deployment</w:t>
      </w:r>
      <w:r w:rsidR="0041543F">
        <w:t xml:space="preserve"> H</w:t>
      </w:r>
      <w:r w:rsidR="00CA6ACB">
        <w:t>istory” page</w:t>
      </w:r>
      <w:r w:rsidR="001E7B4C">
        <w:t>.</w:t>
      </w:r>
    </w:p>
    <w:p w14:paraId="68FE441B" w14:textId="76F1EE82" w:rsidR="00CA6ACB" w:rsidRDefault="00BE4BDE" w:rsidP="00366218">
      <w:pPr>
        <w:pStyle w:val="ListParagraph"/>
        <w:numPr>
          <w:ilvl w:val="0"/>
          <w:numId w:val="11"/>
        </w:numPr>
      </w:pPr>
      <w:r>
        <w:t>On “Deployment History” page, f</w:t>
      </w:r>
      <w:r w:rsidR="00D66C5B">
        <w:t xml:space="preserve">or the deployment being done, </w:t>
      </w:r>
      <w:r w:rsidR="00B2747D">
        <w:t>you</w:t>
      </w:r>
      <w:r w:rsidR="00D66C5B">
        <w:t xml:space="preserve"> will have the </w:t>
      </w:r>
      <w:r w:rsidR="005C1F92">
        <w:t xml:space="preserve">“View Dataset” </w:t>
      </w:r>
      <w:r w:rsidR="00D66C5B">
        <w:t>option</w:t>
      </w:r>
      <w:r w:rsidR="005C1F92">
        <w:t>.</w:t>
      </w:r>
      <w:r w:rsidR="0041543F">
        <w:t xml:space="preserve"> Clicking on this option</w:t>
      </w:r>
      <w:r w:rsidR="00E87B15">
        <w:t>,</w:t>
      </w:r>
      <w:r w:rsidR="0041543F">
        <w:t xml:space="preserve"> will </w:t>
      </w:r>
      <w:r w:rsidR="009942D9">
        <w:t>open the dataset</w:t>
      </w:r>
      <w:r w:rsidR="00052DD7">
        <w:t>.</w:t>
      </w:r>
    </w:p>
    <w:p w14:paraId="1F3D9B8D" w14:textId="57105442" w:rsidR="00052DD7" w:rsidRDefault="004734D7" w:rsidP="00942770">
      <w:pPr>
        <w:pStyle w:val="Heading3"/>
      </w:pPr>
      <w:r w:rsidRPr="00942770">
        <w:rPr>
          <w:bCs/>
        </w:rPr>
        <w:lastRenderedPageBreak/>
        <w:t>Feature Deployment</w:t>
      </w:r>
      <w:r>
        <w:t xml:space="preserve"> –</w:t>
      </w:r>
      <w:r w:rsidR="00365092">
        <w:t xml:space="preserve"> Template/VC Using Salesforce ORG</w:t>
      </w:r>
    </w:p>
    <w:p w14:paraId="05292C59" w14:textId="77777777" w:rsidR="004D65B0" w:rsidRPr="004D65B0" w:rsidRDefault="004D65B0" w:rsidP="004D65B0">
      <w:pPr>
        <w:pStyle w:val="ListParagraph"/>
        <w:numPr>
          <w:ilvl w:val="0"/>
          <w:numId w:val="13"/>
        </w:numPr>
      </w:pPr>
      <w:r w:rsidRPr="004D65B0">
        <w:t>Select “Template Using Salesforce Org/VC Using Salesforce Org” to see “Create Dataset” visible.</w:t>
      </w:r>
    </w:p>
    <w:p w14:paraId="05EA08D6" w14:textId="029CF4BC" w:rsidR="0068316B" w:rsidRDefault="004D65B0" w:rsidP="002841B5">
      <w:pPr>
        <w:pStyle w:val="ListParagraph"/>
        <w:numPr>
          <w:ilvl w:val="0"/>
          <w:numId w:val="13"/>
        </w:numPr>
      </w:pPr>
      <w:r w:rsidRPr="004D65B0">
        <w:t>Click on the “Create Dataset” option to continue performing the ‘compare’ operation after you are taken to the “Deployment History” page.</w:t>
      </w:r>
    </w:p>
    <w:p w14:paraId="290390F0" w14:textId="2D568B04" w:rsidR="00994409" w:rsidRDefault="0068316B" w:rsidP="00032A7C">
      <w:r>
        <w:rPr>
          <w:noProof/>
        </w:rPr>
        <w:drawing>
          <wp:inline distT="0" distB="0" distL="0" distR="0" wp14:anchorId="01E24966" wp14:editId="383ABD30">
            <wp:extent cx="5943600" cy="2880266"/>
            <wp:effectExtent l="12700" t="12700" r="12700" b="15875"/>
            <wp:docPr id="12481690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69069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2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E9A961" w14:textId="30B9FDC1" w:rsidR="00994409" w:rsidRDefault="00B3183A" w:rsidP="00B3183A">
      <w:pPr>
        <w:pStyle w:val="Heading2"/>
      </w:pPr>
      <w:r>
        <w:t>Perform Compare</w:t>
      </w:r>
    </w:p>
    <w:p w14:paraId="720BB1D1" w14:textId="73FA4D40" w:rsidR="00B3183A" w:rsidRDefault="00AB4289" w:rsidP="00AB4289">
      <w:pPr>
        <w:pStyle w:val="ListParagraph"/>
        <w:numPr>
          <w:ilvl w:val="0"/>
          <w:numId w:val="29"/>
        </w:numPr>
      </w:pPr>
      <w:r w:rsidRPr="00AB4289">
        <w:t>Open the deployment, then click on the “Compare” button.</w:t>
      </w:r>
      <w:r w:rsidR="00784FFA">
        <w:t>.</w:t>
      </w:r>
    </w:p>
    <w:p w14:paraId="543F1C72" w14:textId="7C806393" w:rsidR="005642A7" w:rsidRDefault="0064174C" w:rsidP="004324F5">
      <w:r>
        <w:rPr>
          <w:noProof/>
        </w:rPr>
        <w:drawing>
          <wp:inline distT="0" distB="0" distL="0" distR="0" wp14:anchorId="64B19309" wp14:editId="1A2C27A3">
            <wp:extent cx="5943600" cy="2880360"/>
            <wp:effectExtent l="12700" t="12700" r="12700" b="15240"/>
            <wp:docPr id="6118461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46150" name="Picture 61184615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A7636D" w14:textId="77777777" w:rsidR="00E842C5" w:rsidRPr="00E842C5" w:rsidRDefault="00E842C5" w:rsidP="00E842C5">
      <w:pPr>
        <w:pStyle w:val="ListParagraph"/>
        <w:numPr>
          <w:ilvl w:val="0"/>
          <w:numId w:val="29"/>
        </w:numPr>
      </w:pPr>
      <w:r w:rsidRPr="00E842C5">
        <w:t>Once you click on “Compare,” a pop-up will be shown.</w:t>
      </w:r>
    </w:p>
    <w:p w14:paraId="549E387E" w14:textId="77777777" w:rsidR="00E842C5" w:rsidRPr="00E842C5" w:rsidRDefault="00E842C5" w:rsidP="00E842C5">
      <w:pPr>
        <w:pStyle w:val="ListParagraph"/>
        <w:numPr>
          <w:ilvl w:val="0"/>
          <w:numId w:val="29"/>
        </w:numPr>
      </w:pPr>
      <w:r w:rsidRPr="00E842C5">
        <w:t>The compare operation can be performed either as “Org to Org” or “Version Control.”</w:t>
      </w:r>
    </w:p>
    <w:p w14:paraId="521286B3" w14:textId="4BD99148" w:rsidR="00F052C6" w:rsidRDefault="00F052C6" w:rsidP="00700BA2">
      <w:pPr>
        <w:ind w:left="360"/>
      </w:pPr>
    </w:p>
    <w:p w14:paraId="05A131CE" w14:textId="544516C4" w:rsidR="00E75F93" w:rsidRPr="008F665B" w:rsidRDefault="00E75F93" w:rsidP="008F665B">
      <w:pPr>
        <w:pStyle w:val="Heading3"/>
      </w:pPr>
      <w:r w:rsidRPr="008F665B">
        <w:lastRenderedPageBreak/>
        <w:t>ORG-To</w:t>
      </w:r>
      <w:r w:rsidR="008F665B" w:rsidRPr="008F665B">
        <w:t>-ORG Comparison</w:t>
      </w:r>
    </w:p>
    <w:p w14:paraId="26516745" w14:textId="3D8184CF" w:rsidR="001767EE" w:rsidRPr="00700BA2" w:rsidRDefault="00700BA2" w:rsidP="00700BA2">
      <w:pPr>
        <w:rPr>
          <w:rFonts w:cstheme="minorHAnsi"/>
          <w:szCs w:val="21"/>
        </w:rPr>
      </w:pPr>
      <w:r w:rsidRPr="00700BA2">
        <w:rPr>
          <w:rFonts w:cstheme="minorHAnsi"/>
          <w:szCs w:val="21"/>
        </w:rPr>
        <w:t>Select the ‘Salesforce Org’ radio button to perform an Org-to-Org comparison.</w:t>
      </w:r>
    </w:p>
    <w:p w14:paraId="1C8A8ED8" w14:textId="773F11EF" w:rsidR="00314B5D" w:rsidRDefault="00797B7B" w:rsidP="00B9199E">
      <w:r>
        <w:rPr>
          <w:noProof/>
        </w:rPr>
        <w:drawing>
          <wp:inline distT="0" distB="0" distL="0" distR="0" wp14:anchorId="499FE3A7" wp14:editId="1CA9686B">
            <wp:extent cx="5943600" cy="2951480"/>
            <wp:effectExtent l="12700" t="12700" r="12700" b="7620"/>
            <wp:docPr id="55882854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28546" name="Picture 2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DB1A5B" w14:textId="71302219" w:rsidR="00F052C6" w:rsidRDefault="00A80110" w:rsidP="004C1093">
      <w:pPr>
        <w:pStyle w:val="Heading3"/>
      </w:pPr>
      <w:r w:rsidRPr="004F0710">
        <w:t>O</w:t>
      </w:r>
      <w:r w:rsidR="008F665B">
        <w:t>RG-</w:t>
      </w:r>
      <w:r w:rsidRPr="004F0710">
        <w:t>To</w:t>
      </w:r>
      <w:r w:rsidR="008F665B">
        <w:t>-</w:t>
      </w:r>
      <w:r w:rsidRPr="004F0710">
        <w:t>VC</w:t>
      </w:r>
      <w:r>
        <w:t xml:space="preserve"> Comparison</w:t>
      </w:r>
    </w:p>
    <w:p w14:paraId="0C5BD39B" w14:textId="31A157D8" w:rsidR="00797B7B" w:rsidRDefault="00ED0FE8" w:rsidP="000A53B8">
      <w:r w:rsidRPr="00ED0FE8">
        <w:rPr>
          <w:rFonts w:cstheme="minorHAnsi"/>
          <w:szCs w:val="21"/>
        </w:rPr>
        <w:t>Select the ‘Version Control’ radio button to perform the Org-to-VC comparison</w:t>
      </w:r>
      <w:r>
        <w:rPr>
          <w:rFonts w:ascii="Arial" w:hAnsi="Arial" w:cs="Arial"/>
          <w:sz w:val="27"/>
          <w:szCs w:val="27"/>
        </w:rPr>
        <w:t>.</w:t>
      </w:r>
      <w:r w:rsidR="00797B7B">
        <w:rPr>
          <w:noProof/>
        </w:rPr>
        <w:drawing>
          <wp:inline distT="0" distB="0" distL="0" distR="0" wp14:anchorId="0D69721A" wp14:editId="5413068F">
            <wp:extent cx="5943600" cy="2951480"/>
            <wp:effectExtent l="0" t="0" r="0" b="0"/>
            <wp:docPr id="3514859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85968" name="Picture 35148596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5ED6" w14:textId="36E900EC" w:rsidR="00F052C6" w:rsidRDefault="00B541D7" w:rsidP="00B541D7">
      <w:pPr>
        <w:pStyle w:val="Heading2"/>
      </w:pPr>
      <w:r>
        <w:t>Compare Results</w:t>
      </w:r>
    </w:p>
    <w:p w14:paraId="14F13C36" w14:textId="2590C1C1" w:rsidR="00032A7C" w:rsidRDefault="008A4A76" w:rsidP="008A4A76">
      <w:pPr>
        <w:pStyle w:val="ListParagraph"/>
        <w:numPr>
          <w:ilvl w:val="0"/>
          <w:numId w:val="14"/>
        </w:numPr>
      </w:pPr>
      <w:r w:rsidRPr="008A4A76">
        <w:t>Perform either the Org-to-Org or Org-to-VC compare operation.</w:t>
      </w:r>
    </w:p>
    <w:p w14:paraId="1AAF4B26" w14:textId="1768733D" w:rsidR="001824BE" w:rsidRDefault="001824BE" w:rsidP="00F76786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1D199CD7" wp14:editId="2474F1D7">
            <wp:extent cx="5943600" cy="2951480"/>
            <wp:effectExtent l="12700" t="12700" r="12700" b="7620"/>
            <wp:docPr id="1136534627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34627" name="Picture 13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0C81AC" w14:textId="77777777" w:rsidR="008B69DB" w:rsidRPr="008B69DB" w:rsidRDefault="008B69DB" w:rsidP="008B69DB">
      <w:pPr>
        <w:pStyle w:val="ListParagraph"/>
        <w:numPr>
          <w:ilvl w:val="0"/>
          <w:numId w:val="14"/>
        </w:numPr>
      </w:pPr>
      <w:r w:rsidRPr="008B69DB">
        <w:t>On this screen, you can alter the destination as required.</w:t>
      </w:r>
    </w:p>
    <w:p w14:paraId="1FD783D8" w14:textId="77777777" w:rsidR="008B69DB" w:rsidRPr="008B69DB" w:rsidRDefault="008B69DB" w:rsidP="008B69DB">
      <w:pPr>
        <w:pStyle w:val="ListParagraph"/>
        <w:numPr>
          <w:ilvl w:val="0"/>
          <w:numId w:val="14"/>
        </w:numPr>
      </w:pPr>
      <w:r w:rsidRPr="008B69DB">
        <w:t>You can select from the following fields on the compare screen:</w:t>
      </w:r>
    </w:p>
    <w:p w14:paraId="29E9BF93" w14:textId="77777777" w:rsidR="008B69DB" w:rsidRPr="008B69DB" w:rsidRDefault="008B69DB" w:rsidP="008B69DB">
      <w:pPr>
        <w:pStyle w:val="ListParagraph"/>
        <w:numPr>
          <w:ilvl w:val="1"/>
          <w:numId w:val="14"/>
        </w:numPr>
      </w:pPr>
      <w:r w:rsidRPr="008B69DB">
        <w:t>Destination</w:t>
      </w:r>
    </w:p>
    <w:p w14:paraId="07673689" w14:textId="77777777" w:rsidR="008B69DB" w:rsidRPr="008B69DB" w:rsidRDefault="008B69DB" w:rsidP="008B69DB">
      <w:pPr>
        <w:pStyle w:val="ListParagraph"/>
        <w:numPr>
          <w:ilvl w:val="1"/>
          <w:numId w:val="14"/>
        </w:numPr>
      </w:pPr>
      <w:r w:rsidRPr="008B69DB">
        <w:t>Feature Name</w:t>
      </w:r>
    </w:p>
    <w:p w14:paraId="1DA3C7DD" w14:textId="77777777" w:rsidR="008B69DB" w:rsidRPr="008B69DB" w:rsidRDefault="008B69DB" w:rsidP="008B69DB">
      <w:pPr>
        <w:pStyle w:val="ListParagraph"/>
        <w:numPr>
          <w:ilvl w:val="1"/>
          <w:numId w:val="14"/>
        </w:numPr>
      </w:pPr>
      <w:r w:rsidRPr="008B69DB">
        <w:t>Object</w:t>
      </w:r>
    </w:p>
    <w:p w14:paraId="2F373590" w14:textId="77777777" w:rsidR="008B69DB" w:rsidRPr="008B69DB" w:rsidRDefault="008B69DB" w:rsidP="008B69DB">
      <w:pPr>
        <w:pStyle w:val="ListParagraph"/>
        <w:numPr>
          <w:ilvl w:val="1"/>
          <w:numId w:val="14"/>
        </w:numPr>
      </w:pPr>
      <w:r w:rsidRPr="008B69DB">
        <w:t>Unique ID</w:t>
      </w:r>
    </w:p>
    <w:p w14:paraId="740EABB4" w14:textId="32B618A5" w:rsidR="008B69DB" w:rsidRPr="008B69DB" w:rsidRDefault="008B69DB" w:rsidP="008B69DB">
      <w:pPr>
        <w:pStyle w:val="ListParagraph"/>
        <w:numPr>
          <w:ilvl w:val="1"/>
          <w:numId w:val="14"/>
        </w:numPr>
      </w:pPr>
      <w:r w:rsidRPr="008B69DB">
        <w:t>Exclude From Compare</w:t>
      </w:r>
      <w:r>
        <w:tab/>
      </w:r>
      <w:r>
        <w:tab/>
      </w:r>
      <w:r>
        <w:tab/>
      </w:r>
      <w:r>
        <w:tab/>
      </w:r>
      <w:r>
        <w:tab/>
      </w:r>
    </w:p>
    <w:p w14:paraId="71DE02C9" w14:textId="77777777" w:rsidR="008B69DB" w:rsidRPr="008B69DB" w:rsidRDefault="008B69DB" w:rsidP="008B69DB">
      <w:pPr>
        <w:pStyle w:val="ListParagraph"/>
        <w:numPr>
          <w:ilvl w:val="0"/>
          <w:numId w:val="14"/>
        </w:numPr>
      </w:pPr>
      <w:r w:rsidRPr="008B69DB">
        <w:t>Upon completing the required selections, click on the “Compare” button on the pop-up.</w:t>
      </w:r>
    </w:p>
    <w:p w14:paraId="1B24B432" w14:textId="13B9481E" w:rsidR="00E3288B" w:rsidRDefault="008B69DB" w:rsidP="008B69DB">
      <w:pPr>
        <w:pStyle w:val="ListParagraph"/>
        <w:numPr>
          <w:ilvl w:val="0"/>
          <w:numId w:val="14"/>
        </w:numPr>
      </w:pPr>
      <w:r w:rsidRPr="008B69DB">
        <w:t>You can see the results on the “Compare Results” screen.</w:t>
      </w:r>
    </w:p>
    <w:p w14:paraId="064257B1" w14:textId="383435CB" w:rsidR="00811728" w:rsidRDefault="009C24A3" w:rsidP="00AF0521">
      <w:pPr>
        <w:pStyle w:val="ListParagraph"/>
        <w:numPr>
          <w:ilvl w:val="0"/>
          <w:numId w:val="14"/>
        </w:numPr>
      </w:pPr>
      <w:r>
        <w:t>Across the</w:t>
      </w:r>
      <w:r w:rsidR="00811728">
        <w:t xml:space="preserve"> comp</w:t>
      </w:r>
      <w:r>
        <w:t>are results screen, the differences between ORGs, which are otherwise called as changes are highlighted in</w:t>
      </w:r>
      <w:r w:rsidR="00122D1A">
        <w:t xml:space="preserve"> yellow on the “destination ORG value”.</w:t>
      </w:r>
    </w:p>
    <w:p w14:paraId="157FADF0" w14:textId="52F22FB5" w:rsidR="00121F19" w:rsidRDefault="00121F19" w:rsidP="00121F19">
      <w:pPr>
        <w:pStyle w:val="ListParagraph"/>
        <w:numPr>
          <w:ilvl w:val="1"/>
          <w:numId w:val="14"/>
        </w:numPr>
      </w:pPr>
      <w:r>
        <w:t xml:space="preserve">Differences </w:t>
      </w:r>
      <w:r w:rsidR="007B2596">
        <w:t xml:space="preserve">in records </w:t>
      </w:r>
      <w:r w:rsidR="00FE6DD9">
        <w:t>values are highlighted at the relational compare level as well.</w:t>
      </w:r>
      <w:r w:rsidR="007B2596">
        <w:t xml:space="preserve"> </w:t>
      </w:r>
      <w:r>
        <w:t xml:space="preserve"> </w:t>
      </w:r>
    </w:p>
    <w:p w14:paraId="2F26184D" w14:textId="79F25112" w:rsidR="00432EC1" w:rsidRDefault="00432EC1" w:rsidP="00AF0521">
      <w:pPr>
        <w:ind w:left="360"/>
      </w:pPr>
      <w:r>
        <w:rPr>
          <w:noProof/>
        </w:rPr>
        <w:drawing>
          <wp:inline distT="0" distB="0" distL="0" distR="0" wp14:anchorId="22C94E05" wp14:editId="2A8EE7CF">
            <wp:extent cx="5816187" cy="2880360"/>
            <wp:effectExtent l="12700" t="12700" r="13335" b="15240"/>
            <wp:docPr id="11334115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11589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187" cy="2880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DD4954" w14:textId="0E0E0ABD" w:rsidR="00814940" w:rsidRDefault="00D15693" w:rsidP="003045CB">
      <w:pPr>
        <w:ind w:left="360"/>
      </w:pPr>
      <w:r>
        <w:rPr>
          <w:noProof/>
        </w:rPr>
        <w:lastRenderedPageBreak/>
        <w:drawing>
          <wp:inline distT="0" distB="0" distL="0" distR="0" wp14:anchorId="4BBEA570" wp14:editId="5A5111F8">
            <wp:extent cx="5856598" cy="2880360"/>
            <wp:effectExtent l="12700" t="12700" r="11430" b="15240"/>
            <wp:docPr id="17086787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78765" name="Picture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6598" cy="2880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EEF3C1" w14:textId="77777777" w:rsidR="00314B5D" w:rsidRDefault="00314B5D" w:rsidP="003045CB">
      <w:pPr>
        <w:ind w:left="360"/>
      </w:pPr>
    </w:p>
    <w:p w14:paraId="107B4762" w14:textId="70CDF3BD" w:rsidR="00D37A9D" w:rsidRDefault="00D37A9D" w:rsidP="003045CB">
      <w:pPr>
        <w:ind w:left="360"/>
      </w:pPr>
      <w:r>
        <w:rPr>
          <w:noProof/>
        </w:rPr>
        <w:drawing>
          <wp:inline distT="0" distB="0" distL="0" distR="0" wp14:anchorId="280C8B67" wp14:editId="738C8FD6">
            <wp:extent cx="5856598" cy="2880360"/>
            <wp:effectExtent l="12700" t="12700" r="11430" b="15240"/>
            <wp:docPr id="482354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54397" name="Picture 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6598" cy="2880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025377" w14:textId="130851C3" w:rsidR="00314B5D" w:rsidRDefault="008771E3" w:rsidP="00AF0521">
      <w:pPr>
        <w:pStyle w:val="ListParagraph"/>
        <w:numPr>
          <w:ilvl w:val="0"/>
          <w:numId w:val="14"/>
        </w:numPr>
      </w:pPr>
      <w:r w:rsidRPr="00DC62CC">
        <w:rPr>
          <w:b/>
          <w:bCs/>
        </w:rPr>
        <w:t>Object:</w:t>
      </w:r>
      <w:r>
        <w:t xml:space="preserve"> </w:t>
      </w:r>
      <w:r w:rsidR="005D692A">
        <w:t>You</w:t>
      </w:r>
      <w:r>
        <w:t xml:space="preserve"> can select one object at a time for comparison </w:t>
      </w:r>
      <w:r w:rsidR="00D8371C">
        <w:t>against the destination</w:t>
      </w:r>
      <w:r w:rsidR="002065E2">
        <w:t>.</w:t>
      </w:r>
    </w:p>
    <w:p w14:paraId="4D333220" w14:textId="4C809115" w:rsidR="008771E3" w:rsidRDefault="006204D3" w:rsidP="00AF0521">
      <w:pPr>
        <w:pStyle w:val="ListParagraph"/>
        <w:numPr>
          <w:ilvl w:val="0"/>
          <w:numId w:val="14"/>
        </w:numPr>
      </w:pPr>
      <w:r w:rsidRPr="00DC62CC">
        <w:rPr>
          <w:b/>
          <w:bCs/>
        </w:rPr>
        <w:t>Unique ID:</w:t>
      </w:r>
      <w:r>
        <w:t xml:space="preserve"> </w:t>
      </w:r>
      <w:r w:rsidR="005D692A">
        <w:t xml:space="preserve">You </w:t>
      </w:r>
      <w:r w:rsidR="00822832">
        <w:tab/>
      </w:r>
      <w:r>
        <w:t xml:space="preserve">can select one Unique ID at a </w:t>
      </w:r>
      <w:r w:rsidR="00433EE1">
        <w:t>time</w:t>
      </w:r>
      <w:r>
        <w:t xml:space="preserve"> from the drop-down</w:t>
      </w:r>
      <w:r w:rsidR="006028A3">
        <w:t>.</w:t>
      </w:r>
    </w:p>
    <w:p w14:paraId="78D76808" w14:textId="56D5E979" w:rsidR="006D1A79" w:rsidRPr="00AF0521" w:rsidRDefault="006D1A79" w:rsidP="00AF0521">
      <w:pPr>
        <w:pStyle w:val="ListParagraph"/>
        <w:numPr>
          <w:ilvl w:val="0"/>
          <w:numId w:val="14"/>
        </w:numPr>
      </w:pPr>
      <w:r w:rsidRPr="00DC62CC">
        <w:rPr>
          <w:b/>
          <w:bCs/>
        </w:rPr>
        <w:t>Exclude From Compare:</w:t>
      </w:r>
      <w:r w:rsidRPr="00AF0521">
        <w:t xml:space="preserve"> </w:t>
      </w:r>
      <w:r>
        <w:t>Th</w:t>
      </w:r>
      <w:r w:rsidR="00272417">
        <w:t>is multi select checkbox allows</w:t>
      </w:r>
      <w:r w:rsidR="006028A3">
        <w:t xml:space="preserve"> the users to select the required fields to be excluded from the </w:t>
      </w:r>
      <w:r w:rsidR="004C66C0">
        <w:t>comparison.</w:t>
      </w:r>
    </w:p>
    <w:p w14:paraId="01D27656" w14:textId="5DEC9994" w:rsidR="004C66C0" w:rsidRDefault="00B97C76" w:rsidP="00AF0521">
      <w:pPr>
        <w:pStyle w:val="ListParagraph"/>
        <w:rPr>
          <w:b/>
          <w:bCs/>
          <w:i/>
          <w:iCs/>
        </w:rPr>
      </w:pPr>
      <w:r>
        <w:rPr>
          <w:b/>
          <w:bCs/>
        </w:rPr>
        <w:t>Note: -</w:t>
      </w:r>
      <w:r w:rsidR="00BB4CDB">
        <w:rPr>
          <w:b/>
          <w:bCs/>
        </w:rPr>
        <w:t xml:space="preserve"> </w:t>
      </w:r>
      <w:r w:rsidR="009E61E1" w:rsidRPr="00064D2E">
        <w:rPr>
          <w:b/>
          <w:bCs/>
          <w:i/>
          <w:iCs/>
        </w:rPr>
        <w:t>The user can perform “Compare” operation e</w:t>
      </w:r>
      <w:r w:rsidR="00BB4CDB" w:rsidRPr="00064D2E">
        <w:rPr>
          <w:b/>
          <w:bCs/>
          <w:i/>
          <w:iCs/>
        </w:rPr>
        <w:t>ach time</w:t>
      </w:r>
      <w:r w:rsidR="009E61E1" w:rsidRPr="00064D2E">
        <w:rPr>
          <w:b/>
          <w:bCs/>
          <w:i/>
          <w:iCs/>
        </w:rPr>
        <w:t>,</w:t>
      </w:r>
      <w:r w:rsidR="00BB4CDB" w:rsidRPr="00064D2E">
        <w:rPr>
          <w:b/>
          <w:bCs/>
          <w:i/>
          <w:iCs/>
        </w:rPr>
        <w:t xml:space="preserve"> for </w:t>
      </w:r>
      <w:r w:rsidR="00E246D6" w:rsidRPr="00064D2E">
        <w:rPr>
          <w:b/>
          <w:bCs/>
          <w:i/>
          <w:iCs/>
        </w:rPr>
        <w:t>change in the object, and for the respective selections</w:t>
      </w:r>
      <w:r w:rsidR="009E61E1" w:rsidRPr="00064D2E">
        <w:rPr>
          <w:b/>
          <w:bCs/>
          <w:i/>
          <w:iCs/>
        </w:rPr>
        <w:t>.</w:t>
      </w:r>
    </w:p>
    <w:p w14:paraId="401ADD65" w14:textId="76446F01" w:rsidR="00F207E9" w:rsidRDefault="002D1B15" w:rsidP="00B405F7">
      <w:pPr>
        <w:pStyle w:val="ListParagraph"/>
        <w:numPr>
          <w:ilvl w:val="1"/>
          <w:numId w:val="14"/>
        </w:numPr>
      </w:pPr>
      <w:r w:rsidRPr="00422FF8">
        <w:rPr>
          <w:b/>
          <w:bCs/>
        </w:rPr>
        <w:t>Fields</w:t>
      </w:r>
      <w:r>
        <w:t xml:space="preserve"> excluded from compare are </w:t>
      </w:r>
      <w:r w:rsidR="003F7DBE">
        <w:t>represented in a light gray color</w:t>
      </w:r>
      <w:r w:rsidR="003702F8">
        <w:t xml:space="preserve"> on the grid.</w:t>
      </w:r>
      <w:r w:rsidR="00357D10">
        <w:t xml:space="preserve"> Observe the following screenshot for reference.</w:t>
      </w:r>
    </w:p>
    <w:p w14:paraId="239A4AAD" w14:textId="24E273AF" w:rsidR="000B107A" w:rsidRPr="002D1B15" w:rsidRDefault="0010017B" w:rsidP="00460CC3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1E7CD2CF" wp14:editId="0F1D67CB">
            <wp:extent cx="5943600" cy="2943225"/>
            <wp:effectExtent l="12700" t="12700" r="12700" b="15875"/>
            <wp:docPr id="109547351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73518" name="Picture 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C4FCF5" w14:textId="55CD19A7" w:rsidR="004A6954" w:rsidRPr="004A6954" w:rsidRDefault="004A6954" w:rsidP="004A6954">
      <w:pPr>
        <w:pStyle w:val="ListParagraph"/>
        <w:numPr>
          <w:ilvl w:val="0"/>
          <w:numId w:val="14"/>
        </w:numPr>
        <w:rPr>
          <w:b/>
          <w:bCs/>
        </w:rPr>
      </w:pPr>
      <w:r w:rsidRPr="004A6954">
        <w:rPr>
          <w:b/>
          <w:bCs/>
        </w:rPr>
        <w:t xml:space="preserve">Select: </w:t>
      </w:r>
      <w:r w:rsidRPr="004A6954">
        <w:t xml:space="preserve">Through this dropdown, you can select either of the options </w:t>
      </w:r>
      <w:r w:rsidRPr="00B405F7">
        <w:rPr>
          <w:b/>
          <w:bCs/>
        </w:rPr>
        <w:t xml:space="preserve">“Select the Current Page Records” </w:t>
      </w:r>
      <w:r w:rsidRPr="004A6954">
        <w:t xml:space="preserve">or </w:t>
      </w:r>
      <w:r w:rsidRPr="00B405F7">
        <w:rPr>
          <w:b/>
          <w:bCs/>
        </w:rPr>
        <w:t>“Select All Records”</w:t>
      </w:r>
      <w:r w:rsidR="00B405F7">
        <w:t>.</w:t>
      </w:r>
    </w:p>
    <w:p w14:paraId="2F2923BD" w14:textId="77777777" w:rsidR="004A6954" w:rsidRPr="004A6954" w:rsidRDefault="004A6954" w:rsidP="004A6954">
      <w:pPr>
        <w:pStyle w:val="ListParagraph"/>
        <w:numPr>
          <w:ilvl w:val="0"/>
          <w:numId w:val="14"/>
        </w:numPr>
      </w:pPr>
      <w:r w:rsidRPr="004A6954">
        <w:t>You can search through the data from the compare operation using the:</w:t>
      </w:r>
    </w:p>
    <w:p w14:paraId="584CD03E" w14:textId="77777777" w:rsidR="004A6954" w:rsidRPr="004A6954" w:rsidRDefault="004A6954" w:rsidP="004A6954">
      <w:pPr>
        <w:pStyle w:val="ListParagraph"/>
        <w:numPr>
          <w:ilvl w:val="1"/>
          <w:numId w:val="14"/>
        </w:numPr>
      </w:pPr>
      <w:r w:rsidRPr="004A6954">
        <w:rPr>
          <w:b/>
          <w:bCs/>
        </w:rPr>
        <w:t xml:space="preserve">Search By Field: </w:t>
      </w:r>
      <w:r w:rsidRPr="004A6954">
        <w:t>User can select the field to search.</w:t>
      </w:r>
    </w:p>
    <w:p w14:paraId="2D476E70" w14:textId="2325AE9E" w:rsidR="00DC6D79" w:rsidRDefault="004A6954" w:rsidP="004A6954">
      <w:pPr>
        <w:pStyle w:val="ListParagraph"/>
        <w:numPr>
          <w:ilvl w:val="1"/>
          <w:numId w:val="14"/>
        </w:numPr>
      </w:pPr>
      <w:r w:rsidRPr="004A6954">
        <w:rPr>
          <w:b/>
          <w:bCs/>
        </w:rPr>
        <w:t xml:space="preserve">Value: </w:t>
      </w:r>
      <w:r w:rsidRPr="004A6954">
        <w:t>User must enter the value to search for.</w:t>
      </w:r>
    </w:p>
    <w:p w14:paraId="279DE71E" w14:textId="59D3A50E" w:rsidR="00B719F2" w:rsidRDefault="00F9268B" w:rsidP="00735797">
      <w:pPr>
        <w:pStyle w:val="ListParagraph"/>
      </w:pPr>
      <w:r w:rsidRPr="00C714C1">
        <w:rPr>
          <w:b/>
          <w:bCs/>
        </w:rPr>
        <w:t xml:space="preserve">NOTE: </w:t>
      </w:r>
      <w:r w:rsidR="004D4B04" w:rsidRPr="00C714C1">
        <w:rPr>
          <w:b/>
          <w:bCs/>
        </w:rPr>
        <w:t>-</w:t>
      </w:r>
      <w:r w:rsidR="004D4B04">
        <w:t xml:space="preserve"> The columns </w:t>
      </w:r>
      <w:r w:rsidRPr="004D4B04">
        <w:rPr>
          <w:b/>
          <w:bCs/>
        </w:rPr>
        <w:t>Select</w:t>
      </w:r>
      <w:r w:rsidR="004D4B04" w:rsidRPr="004D4B04">
        <w:rPr>
          <w:b/>
          <w:bCs/>
        </w:rPr>
        <w:t>,</w:t>
      </w:r>
      <w:r w:rsidRPr="004D4B04">
        <w:rPr>
          <w:b/>
          <w:bCs/>
        </w:rPr>
        <w:t xml:space="preserve"> View Records, </w:t>
      </w:r>
      <w:r w:rsidR="00D050C0" w:rsidRPr="004D4B04">
        <w:rPr>
          <w:b/>
          <w:bCs/>
        </w:rPr>
        <w:t>LLC_BI_lookupKey_c and Name</w:t>
      </w:r>
      <w:r w:rsidR="00D050C0">
        <w:t xml:space="preserve"> would be the default fields on the </w:t>
      </w:r>
      <w:r w:rsidR="00631121">
        <w:t>grid</w:t>
      </w:r>
      <w:r w:rsidR="00D050C0">
        <w:t>.</w:t>
      </w:r>
    </w:p>
    <w:p w14:paraId="7AC7D708" w14:textId="2C109EFB" w:rsidR="00B13C3C" w:rsidRPr="00B13C3C" w:rsidRDefault="00B13C3C" w:rsidP="00B13C3C">
      <w:pPr>
        <w:pStyle w:val="ListParagraph"/>
        <w:numPr>
          <w:ilvl w:val="0"/>
          <w:numId w:val="14"/>
        </w:numPr>
      </w:pPr>
      <w:r w:rsidRPr="00B13C3C">
        <w:t xml:space="preserve">You will see the first </w:t>
      </w:r>
      <w:r w:rsidR="00631121">
        <w:t>25</w:t>
      </w:r>
      <w:r w:rsidRPr="00B13C3C">
        <w:t xml:space="preserve"> fields from the compare result set retrieved from the compare operation in the table view under </w:t>
      </w:r>
      <w:r w:rsidRPr="00B13C3C">
        <w:rPr>
          <w:b/>
          <w:bCs/>
        </w:rPr>
        <w:t>“Compare Results.”</w:t>
      </w:r>
    </w:p>
    <w:p w14:paraId="5F91444B" w14:textId="77777777" w:rsidR="00B13C3C" w:rsidRPr="00B13C3C" w:rsidRDefault="00B13C3C" w:rsidP="00B13C3C">
      <w:pPr>
        <w:pStyle w:val="ListParagraph"/>
        <w:numPr>
          <w:ilvl w:val="0"/>
          <w:numId w:val="14"/>
        </w:numPr>
      </w:pPr>
      <w:r w:rsidRPr="00B13C3C">
        <w:rPr>
          <w:b/>
          <w:bCs/>
        </w:rPr>
        <w:t>Excluded From Compare:</w:t>
      </w:r>
      <w:r w:rsidRPr="00B13C3C">
        <w:t xml:space="preserve"> Users can open the link and verify the fields excluded from the compare.</w:t>
      </w:r>
    </w:p>
    <w:p w14:paraId="62F5CAC9" w14:textId="77777777" w:rsidR="00B13C3C" w:rsidRPr="00B13C3C" w:rsidRDefault="00B13C3C" w:rsidP="00B13C3C">
      <w:pPr>
        <w:pStyle w:val="ListParagraph"/>
        <w:numPr>
          <w:ilvl w:val="0"/>
          <w:numId w:val="14"/>
        </w:numPr>
      </w:pPr>
      <w:r w:rsidRPr="00B13C3C">
        <w:rPr>
          <w:b/>
          <w:bCs/>
        </w:rPr>
        <w:t>Export:</w:t>
      </w:r>
      <w:r w:rsidRPr="00B13C3C">
        <w:t xml:space="preserve"> The compare results can be exported to Excel through either of these options:</w:t>
      </w:r>
    </w:p>
    <w:p w14:paraId="0A715D2F" w14:textId="77777777" w:rsidR="00B13C3C" w:rsidRPr="00B13C3C" w:rsidRDefault="00B13C3C" w:rsidP="00B13C3C">
      <w:pPr>
        <w:pStyle w:val="ListParagraph"/>
        <w:numPr>
          <w:ilvl w:val="1"/>
          <w:numId w:val="14"/>
        </w:numPr>
      </w:pPr>
      <w:r w:rsidRPr="00B13C3C">
        <w:rPr>
          <w:b/>
          <w:bCs/>
        </w:rPr>
        <w:t>Records on the page:</w:t>
      </w:r>
      <w:r w:rsidRPr="00B13C3C">
        <w:t xml:space="preserve"> This will export the records on the current page to Excel.</w:t>
      </w:r>
    </w:p>
    <w:p w14:paraId="58E2EEA3" w14:textId="405A9EEA" w:rsidR="00631121" w:rsidRDefault="00B13C3C" w:rsidP="00631121">
      <w:pPr>
        <w:pStyle w:val="ListParagraph"/>
        <w:numPr>
          <w:ilvl w:val="1"/>
          <w:numId w:val="14"/>
        </w:numPr>
      </w:pPr>
      <w:r w:rsidRPr="00B13C3C">
        <w:rPr>
          <w:b/>
          <w:bCs/>
        </w:rPr>
        <w:t>All Records:</w:t>
      </w:r>
      <w:r w:rsidRPr="00B13C3C">
        <w:t xml:space="preserve"> This will export all the records retrieved from the compare operation.</w:t>
      </w:r>
    </w:p>
    <w:p w14:paraId="0F532F35" w14:textId="0A0C8155" w:rsidR="00202822" w:rsidRDefault="0097119D" w:rsidP="008B115C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13DA4B2A" wp14:editId="04AAAACD">
            <wp:extent cx="5943600" cy="2922905"/>
            <wp:effectExtent l="12700" t="12700" r="12700" b="10795"/>
            <wp:docPr id="151259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99110" name="Picture 15125991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3BDBD" w14:textId="7C4332C3" w:rsidR="002F0019" w:rsidRDefault="00E23D72" w:rsidP="003045CB">
      <w:pPr>
        <w:pStyle w:val="ListParagraph"/>
        <w:numPr>
          <w:ilvl w:val="0"/>
          <w:numId w:val="14"/>
        </w:numPr>
        <w:ind w:left="1080"/>
      </w:pPr>
      <w:r>
        <w:rPr>
          <w:b/>
          <w:bCs/>
        </w:rPr>
        <w:t>Change View:</w:t>
      </w:r>
      <w:r>
        <w:t xml:space="preserve"> </w:t>
      </w:r>
      <w:r w:rsidR="007F62A9">
        <w:t>You</w:t>
      </w:r>
      <w:r w:rsidR="00266D66">
        <w:t xml:space="preserve"> can click open the</w:t>
      </w:r>
      <w:r w:rsidR="00C6470E">
        <w:t xml:space="preserve"> </w:t>
      </w:r>
      <w:r w:rsidR="00587B97">
        <w:t xml:space="preserve">‘Change View’ </w:t>
      </w:r>
      <w:r w:rsidR="00C6470E">
        <w:t>link and add</w:t>
      </w:r>
      <w:r w:rsidR="00A55E53">
        <w:t>/</w:t>
      </w:r>
      <w:r w:rsidR="00F91AC0">
        <w:t>remove</w:t>
      </w:r>
      <w:r w:rsidR="00C6470E">
        <w:t xml:space="preserve"> the fields to be </w:t>
      </w:r>
      <w:r w:rsidR="001D230C">
        <w:t>displayed</w:t>
      </w:r>
      <w:r w:rsidR="00C6470E">
        <w:t xml:space="preserve"> </w:t>
      </w:r>
      <w:r w:rsidR="00587B97">
        <w:t>o</w:t>
      </w:r>
      <w:r w:rsidR="00C6470E">
        <w:t>n the</w:t>
      </w:r>
      <w:r w:rsidR="000868BA">
        <w:t xml:space="preserve"> </w:t>
      </w:r>
      <w:r w:rsidR="001D230C">
        <w:t>compare results grid</w:t>
      </w:r>
      <w:r w:rsidR="000868BA">
        <w:t>.</w:t>
      </w:r>
    </w:p>
    <w:p w14:paraId="01937C44" w14:textId="6ADDCF5A" w:rsidR="0067322B" w:rsidRDefault="00206F3D" w:rsidP="0067322B">
      <w:pPr>
        <w:pStyle w:val="ListParagraph"/>
        <w:numPr>
          <w:ilvl w:val="1"/>
          <w:numId w:val="14"/>
        </w:numPr>
      </w:pPr>
      <w:r>
        <w:t xml:space="preserve">Only </w:t>
      </w:r>
      <w:r w:rsidR="00B40E01">
        <w:t>2</w:t>
      </w:r>
      <w:r w:rsidR="00E007EF">
        <w:t>5</w:t>
      </w:r>
      <w:r w:rsidR="0067322B">
        <w:t xml:space="preserve"> fields are displayed on the grid at any given point of time.</w:t>
      </w:r>
    </w:p>
    <w:p w14:paraId="63BF2857" w14:textId="4456A610" w:rsidR="007810E6" w:rsidRPr="0067322B" w:rsidRDefault="007810E6" w:rsidP="0067322B">
      <w:pPr>
        <w:pStyle w:val="ListParagraph"/>
        <w:numPr>
          <w:ilvl w:val="1"/>
          <w:numId w:val="14"/>
        </w:numPr>
      </w:pPr>
      <w:r>
        <w:t xml:space="preserve">Fields excluded from compare are </w:t>
      </w:r>
      <w:r w:rsidR="00180B6A">
        <w:t>highlighted in a gray hue on the change view screen.</w:t>
      </w:r>
    </w:p>
    <w:p w14:paraId="6A1BD6D8" w14:textId="096001E0" w:rsidR="00F91AC0" w:rsidRDefault="00E65E1C" w:rsidP="00F76786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4334A0BA" wp14:editId="1FC216E7">
            <wp:extent cx="5902097" cy="2922905"/>
            <wp:effectExtent l="12700" t="12700" r="16510" b="10795"/>
            <wp:docPr id="19459683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68351" name="Picture 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097" cy="292290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0A31F" w14:textId="2F6B3102" w:rsidR="00F761C5" w:rsidRDefault="00F761C5" w:rsidP="003045CB">
      <w:pPr>
        <w:pStyle w:val="ListParagraph"/>
        <w:numPr>
          <w:ilvl w:val="0"/>
          <w:numId w:val="14"/>
        </w:numPr>
        <w:ind w:left="1080"/>
      </w:pPr>
      <w:r w:rsidRPr="00C62422">
        <w:rPr>
          <w:b/>
          <w:bCs/>
        </w:rPr>
        <w:t>View Record:</w:t>
      </w:r>
      <w:r>
        <w:t xml:space="preserve"> </w:t>
      </w:r>
      <w:r w:rsidR="00CC340A">
        <w:t xml:space="preserve">Is useful for viewing the entire record </w:t>
      </w:r>
      <w:r w:rsidR="00C73660">
        <w:t>from source and destination at one place.</w:t>
      </w:r>
    </w:p>
    <w:p w14:paraId="398B57A1" w14:textId="169EB04C" w:rsidR="00A71A05" w:rsidRDefault="00A71A05" w:rsidP="00101F82">
      <w:pPr>
        <w:pStyle w:val="ListParagraph"/>
        <w:numPr>
          <w:ilvl w:val="1"/>
          <w:numId w:val="14"/>
        </w:numPr>
        <w:spacing w:after="120" w:line="360" w:lineRule="auto"/>
        <w:ind w:left="1361" w:hanging="284"/>
      </w:pPr>
      <w:r w:rsidRPr="00A71A05">
        <w:t xml:space="preserve">Click on the </w:t>
      </w:r>
      <w:r>
        <w:t xml:space="preserve">“View Record” icon </w:t>
      </w:r>
      <w:r w:rsidR="005624A6">
        <w:t xml:space="preserve">highlighted below </w:t>
      </w:r>
      <w:r>
        <w:t xml:space="preserve">to view the </w:t>
      </w:r>
      <w:r w:rsidR="009C0061">
        <w:t>record value from both source and destination.</w:t>
      </w:r>
      <w:r>
        <w:t xml:space="preserve"> </w:t>
      </w:r>
    </w:p>
    <w:p w14:paraId="56AF4147" w14:textId="002EA815" w:rsidR="00C30531" w:rsidRPr="00A71A05" w:rsidRDefault="00C30531" w:rsidP="00101F82">
      <w:pPr>
        <w:pStyle w:val="ListParagraph"/>
        <w:numPr>
          <w:ilvl w:val="1"/>
          <w:numId w:val="14"/>
        </w:numPr>
        <w:spacing w:after="120" w:line="360" w:lineRule="auto"/>
        <w:ind w:left="1361" w:hanging="284"/>
      </w:pPr>
      <w:r>
        <w:t xml:space="preserve">Click on the “View Record” icon to view the pop-up with </w:t>
      </w:r>
      <w:r w:rsidR="00071A93">
        <w:t xml:space="preserve">record details from </w:t>
      </w:r>
      <w:r w:rsidR="00071A93" w:rsidRPr="00071A93">
        <w:rPr>
          <w:b/>
          <w:bCs/>
        </w:rPr>
        <w:t>‘Source &amp; Destination’</w:t>
      </w:r>
      <w:r w:rsidR="00071A93">
        <w:t>.</w:t>
      </w:r>
      <w:r>
        <w:t xml:space="preserve"> </w:t>
      </w:r>
    </w:p>
    <w:p w14:paraId="4D9F2D79" w14:textId="26FA0746" w:rsidR="00C73660" w:rsidRPr="00F761C5" w:rsidRDefault="00C62422" w:rsidP="00C62422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60F5C4F8" wp14:editId="61978316">
            <wp:extent cx="5943600" cy="2943225"/>
            <wp:effectExtent l="12700" t="12700" r="12700" b="15875"/>
            <wp:docPr id="47490920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09202" name="Picture 3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9A8B23" w14:textId="13D0D525" w:rsidR="009C0061" w:rsidRDefault="003153C1" w:rsidP="009C0061">
      <w:pPr>
        <w:pStyle w:val="ListParagraph"/>
        <w:numPr>
          <w:ilvl w:val="0"/>
          <w:numId w:val="14"/>
        </w:numPr>
        <w:ind w:left="1080"/>
      </w:pPr>
      <w:r>
        <w:rPr>
          <w:b/>
          <w:bCs/>
        </w:rPr>
        <w:t xml:space="preserve">Save And Continue: </w:t>
      </w:r>
      <w:r w:rsidR="00C52BCF">
        <w:t>You can click on this to perform the</w:t>
      </w:r>
      <w:r w:rsidR="00952E25">
        <w:t xml:space="preserve"> </w:t>
      </w:r>
      <w:r w:rsidR="00013406">
        <w:t>“selective deployment”.</w:t>
      </w:r>
    </w:p>
    <w:p w14:paraId="73385F79" w14:textId="45FB7FBB" w:rsidR="006342B0" w:rsidRDefault="006342B0" w:rsidP="003045CB">
      <w:pPr>
        <w:pStyle w:val="ListParagraph"/>
        <w:numPr>
          <w:ilvl w:val="0"/>
          <w:numId w:val="14"/>
        </w:numPr>
        <w:ind w:left="1080"/>
      </w:pPr>
      <w:r>
        <w:rPr>
          <w:b/>
          <w:bCs/>
        </w:rPr>
        <w:t>Save And Deploy:</w:t>
      </w:r>
      <w:r>
        <w:t xml:space="preserve"> </w:t>
      </w:r>
      <w:r w:rsidR="00C0612B" w:rsidRPr="00C0612B">
        <w:t>Click on ‘OK’ to continue with the deployment(s). You will be taken to the deployment page with the selected records displayed.</w:t>
      </w:r>
    </w:p>
    <w:p w14:paraId="35612429" w14:textId="4C3B1CFD" w:rsidR="0027688A" w:rsidRDefault="00F12478" w:rsidP="00281C4B">
      <w:pPr>
        <w:pStyle w:val="ListParagraph"/>
        <w:ind w:left="1440"/>
      </w:pPr>
      <w:r>
        <w:rPr>
          <w:b/>
          <w:bCs/>
        </w:rPr>
        <w:t>Note:</w:t>
      </w:r>
      <w:r>
        <w:t xml:space="preserve"> - </w:t>
      </w:r>
      <w:r w:rsidR="00881D40">
        <w:t>Count of the selected records can be</w:t>
      </w:r>
      <w:r w:rsidR="00606626">
        <w:t xml:space="preserve"> observed on the</w:t>
      </w:r>
      <w:r>
        <w:t xml:space="preserve"> </w:t>
      </w:r>
      <w:r w:rsidR="008D319F" w:rsidRPr="00881D40">
        <w:rPr>
          <w:b/>
          <w:bCs/>
        </w:rPr>
        <w:t>“Object Summary”</w:t>
      </w:r>
      <w:r w:rsidR="008D319F">
        <w:t xml:space="preserve"> screen</w:t>
      </w:r>
      <w:r w:rsidR="00EF3578">
        <w:t>,</w:t>
      </w:r>
      <w:r w:rsidR="008D319F">
        <w:t xml:space="preserve"> while the user is being redirected to the deployment page.</w:t>
      </w:r>
    </w:p>
    <w:p w14:paraId="059FBA6C" w14:textId="10F04893" w:rsidR="00AB5CF6" w:rsidRDefault="00AB5CF6" w:rsidP="003045CB">
      <w:pPr>
        <w:pStyle w:val="ListParagraph"/>
        <w:numPr>
          <w:ilvl w:val="0"/>
          <w:numId w:val="14"/>
        </w:numPr>
        <w:ind w:left="1080"/>
      </w:pPr>
      <w:r>
        <w:t xml:space="preserve">On Clicking </w:t>
      </w:r>
      <w:r w:rsidRPr="00AB5CF6">
        <w:rPr>
          <w:b/>
          <w:bCs/>
        </w:rPr>
        <w:t xml:space="preserve">“SAVE AND </w:t>
      </w:r>
      <w:r w:rsidR="0030598D">
        <w:rPr>
          <w:b/>
          <w:bCs/>
        </w:rPr>
        <w:t>DEPLOY</w:t>
      </w:r>
      <w:r w:rsidRPr="00AB5CF6">
        <w:rPr>
          <w:b/>
          <w:bCs/>
        </w:rPr>
        <w:t>”</w:t>
      </w:r>
      <w:r>
        <w:t xml:space="preserve">, </w:t>
      </w:r>
      <w:r w:rsidR="0009580B">
        <w:t>you</w:t>
      </w:r>
      <w:r>
        <w:t xml:space="preserve"> can view the object summary of all the </w:t>
      </w:r>
      <w:r w:rsidR="00357FC2">
        <w:t>records</w:t>
      </w:r>
      <w:r>
        <w:t xml:space="preserve"> selected.</w:t>
      </w:r>
    </w:p>
    <w:p w14:paraId="55179D06" w14:textId="1DF86900" w:rsidR="00AB5CF6" w:rsidRDefault="00AB5CF6" w:rsidP="003045CB">
      <w:pPr>
        <w:ind w:left="360"/>
      </w:pPr>
      <w:r>
        <w:rPr>
          <w:noProof/>
        </w:rPr>
        <w:drawing>
          <wp:inline distT="0" distB="0" distL="0" distR="0" wp14:anchorId="5DE0E849" wp14:editId="26CE7C17">
            <wp:extent cx="5943600" cy="2850961"/>
            <wp:effectExtent l="12700" t="12700" r="12700" b="6985"/>
            <wp:docPr id="8946463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46363" name="Picture 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96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DA9E89" w14:textId="2B875415" w:rsidR="00546B62" w:rsidRDefault="00546B62" w:rsidP="00AB04E6">
      <w:pPr>
        <w:pStyle w:val="ListParagraph"/>
        <w:numPr>
          <w:ilvl w:val="0"/>
          <w:numId w:val="14"/>
        </w:numPr>
        <w:ind w:left="1080"/>
      </w:pPr>
      <w:r>
        <w:t xml:space="preserve">Once the user clicks on the </w:t>
      </w:r>
      <w:r w:rsidRPr="00AB04E6">
        <w:t>“SAVE AND DEPLOY”</w:t>
      </w:r>
      <w:r>
        <w:t xml:space="preserve"> button, </w:t>
      </w:r>
      <w:r w:rsidR="004C7ECA">
        <w:t>you</w:t>
      </w:r>
      <w:r>
        <w:t xml:space="preserve"> will be redirected to the deployment page with the </w:t>
      </w:r>
      <w:r w:rsidRPr="00AB04E6">
        <w:rPr>
          <w:b/>
          <w:bCs/>
        </w:rPr>
        <w:t>“Iteration – Staging”</w:t>
      </w:r>
      <w:ins w:id="0" w:author="Eswarapragada Naga Vasishta" w:date="2024-05-28T16:18:00Z">
        <w:r w:rsidRPr="00AB04E6">
          <w:rPr>
            <w:b/>
            <w:bCs/>
          </w:rPr>
          <w:t>.</w:t>
        </w:r>
      </w:ins>
      <w:r>
        <w:t xml:space="preserve"> </w:t>
      </w:r>
    </w:p>
    <w:p w14:paraId="407DFE33" w14:textId="01AF00F2" w:rsidR="006028A3" w:rsidRPr="00AB6F7E" w:rsidRDefault="00546B62" w:rsidP="00546B62">
      <w:pPr>
        <w:ind w:left="360"/>
      </w:pPr>
      <w:r>
        <w:rPr>
          <w:noProof/>
        </w:rPr>
        <w:lastRenderedPageBreak/>
        <w:drawing>
          <wp:inline distT="0" distB="0" distL="0" distR="0" wp14:anchorId="7A10B332" wp14:editId="6DB78AD5">
            <wp:extent cx="5943600" cy="2880360"/>
            <wp:effectExtent l="12700" t="12700" r="12700" b="15240"/>
            <wp:docPr id="1282988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88578" name="Picture 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DBA733" w14:textId="0B9D84F7" w:rsidR="00775B9A" w:rsidRDefault="00775B9A" w:rsidP="00AB04E6">
      <w:pPr>
        <w:pStyle w:val="ListParagraph"/>
        <w:numPr>
          <w:ilvl w:val="0"/>
          <w:numId w:val="14"/>
        </w:numPr>
        <w:ind w:left="1080"/>
      </w:pPr>
      <w:r w:rsidRPr="00775B9A">
        <w:t xml:space="preserve">Clicking on the total under </w:t>
      </w:r>
      <w:r w:rsidRPr="00775B9A">
        <w:rPr>
          <w:b/>
          <w:bCs/>
        </w:rPr>
        <w:t>“Selected Records”</w:t>
      </w:r>
      <w:r w:rsidRPr="00775B9A">
        <w:t xml:space="preserve"> will show you the record(s) in a pop-up</w:t>
      </w:r>
    </w:p>
    <w:p w14:paraId="42EE6BEC" w14:textId="46752FA6" w:rsidR="00546B62" w:rsidRDefault="00546B62" w:rsidP="00546B62">
      <w:pPr>
        <w:ind w:left="360"/>
      </w:pPr>
      <w:r>
        <w:rPr>
          <w:noProof/>
        </w:rPr>
        <w:drawing>
          <wp:inline distT="0" distB="0" distL="0" distR="0" wp14:anchorId="18B1CC52" wp14:editId="393D6BD9">
            <wp:extent cx="5943600" cy="2880360"/>
            <wp:effectExtent l="12700" t="12700" r="12700" b="15240"/>
            <wp:docPr id="109309641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96411" name="Picture 9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8B258E" w14:textId="38F2A631" w:rsidR="00416ABA" w:rsidRDefault="007E33BB" w:rsidP="00546B62">
      <w:pPr>
        <w:ind w:left="360"/>
      </w:pPr>
      <w:r>
        <w:rPr>
          <w:noProof/>
        </w:rPr>
        <w:lastRenderedPageBreak/>
        <w:drawing>
          <wp:inline distT="0" distB="0" distL="0" distR="0" wp14:anchorId="01EAE490" wp14:editId="7F3108FE">
            <wp:extent cx="5943600" cy="2880266"/>
            <wp:effectExtent l="12700" t="12700" r="12700" b="15875"/>
            <wp:docPr id="3755282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28224" name="Picture 1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2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2E8C5C" w14:textId="77777777" w:rsidR="00956B54" w:rsidRPr="00956B54" w:rsidRDefault="00956B54" w:rsidP="00956B54">
      <w:pPr>
        <w:pStyle w:val="ListParagraph"/>
        <w:numPr>
          <w:ilvl w:val="0"/>
          <w:numId w:val="14"/>
        </w:numPr>
        <w:ind w:left="1080"/>
      </w:pPr>
      <w:r w:rsidRPr="00956B54">
        <w:t xml:space="preserve">Click on </w:t>
      </w:r>
      <w:r w:rsidRPr="00956B54">
        <w:rPr>
          <w:b/>
          <w:bCs/>
        </w:rPr>
        <w:t>“Deploy”</w:t>
      </w:r>
      <w:r w:rsidRPr="00956B54">
        <w:t xml:space="preserve"> to perform the deployment of the selected records.</w:t>
      </w:r>
    </w:p>
    <w:p w14:paraId="27617D05" w14:textId="77577430" w:rsidR="00956B54" w:rsidRDefault="00956B54" w:rsidP="00EE7310">
      <w:pPr>
        <w:pStyle w:val="ListParagraph"/>
        <w:numPr>
          <w:ilvl w:val="0"/>
          <w:numId w:val="14"/>
        </w:numPr>
        <w:ind w:left="1080"/>
      </w:pPr>
      <w:r w:rsidRPr="00956B54">
        <w:t xml:space="preserve">On successful deployment, the iteration will be changed to “1” and users can see </w:t>
      </w:r>
      <w:r w:rsidRPr="00956B54">
        <w:rPr>
          <w:b/>
          <w:bCs/>
        </w:rPr>
        <w:t>Success</w:t>
      </w:r>
      <w:r w:rsidRPr="00956B54">
        <w:t xml:space="preserve"> and </w:t>
      </w:r>
      <w:r w:rsidRPr="00956B54">
        <w:rPr>
          <w:b/>
          <w:bCs/>
        </w:rPr>
        <w:t>Failure</w:t>
      </w:r>
      <w:r w:rsidRPr="00956B54">
        <w:t xml:space="preserve"> records.</w:t>
      </w:r>
    </w:p>
    <w:p w14:paraId="112DDB8F" w14:textId="24E52C5A" w:rsidR="00B8655B" w:rsidRDefault="00B8655B" w:rsidP="003045CB">
      <w:pPr>
        <w:ind w:left="360"/>
      </w:pPr>
      <w:r>
        <w:rPr>
          <w:noProof/>
        </w:rPr>
        <w:drawing>
          <wp:inline distT="0" distB="0" distL="0" distR="0" wp14:anchorId="06E33458" wp14:editId="2C5C7BC8">
            <wp:extent cx="5942857" cy="2880000"/>
            <wp:effectExtent l="12700" t="12700" r="13970" b="15875"/>
            <wp:docPr id="194011211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12113" name="Picture 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288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76AEC3" w14:textId="6A430D48" w:rsidR="002A1343" w:rsidRPr="003B007C" w:rsidRDefault="002A1343" w:rsidP="00AB04E6">
      <w:pPr>
        <w:pStyle w:val="ListParagraph"/>
        <w:numPr>
          <w:ilvl w:val="0"/>
          <w:numId w:val="14"/>
        </w:numPr>
        <w:ind w:left="1080"/>
        <w:rPr>
          <w:bCs/>
        </w:rPr>
      </w:pPr>
      <w:r w:rsidRPr="002A1343">
        <w:rPr>
          <w:bCs/>
        </w:rPr>
        <w:t>You can see the “Success” and “Failure” results of the deployments.</w:t>
      </w:r>
    </w:p>
    <w:p w14:paraId="13BA00A4" w14:textId="77777777" w:rsidR="007635A9" w:rsidRDefault="007635A9" w:rsidP="002F507E">
      <w:pPr>
        <w:pStyle w:val="Heading3"/>
      </w:pPr>
    </w:p>
    <w:p w14:paraId="7567EC81" w14:textId="10CC9698" w:rsidR="002F507E" w:rsidRPr="00656378" w:rsidRDefault="00EF246F" w:rsidP="002F507E">
      <w:pPr>
        <w:pStyle w:val="Heading3"/>
      </w:pPr>
      <w:r w:rsidRPr="00656378">
        <w:t xml:space="preserve">Relational Compare - </w:t>
      </w:r>
      <w:r w:rsidR="002F507E" w:rsidRPr="00656378">
        <w:t>Global &amp; Record-Level</w:t>
      </w:r>
    </w:p>
    <w:p w14:paraId="1EFFBAD2" w14:textId="15752AEF" w:rsidR="002C7CAD" w:rsidRPr="002C7CAD" w:rsidRDefault="00856FC7" w:rsidP="003C3CA0">
      <w:pPr>
        <w:pStyle w:val="Heading4"/>
      </w:pPr>
      <w:r w:rsidRPr="00656378">
        <w:t>Global Relational Compare</w:t>
      </w:r>
    </w:p>
    <w:p w14:paraId="67D4AA0E" w14:textId="77777777" w:rsidR="009C122C" w:rsidRPr="009C122C" w:rsidRDefault="009C122C" w:rsidP="009C122C">
      <w:pPr>
        <w:ind w:left="709" w:hanging="11"/>
      </w:pPr>
      <w:r w:rsidRPr="009C122C">
        <w:t>This will compare the selected object with the object in the destination and identify and highlight the related parent and child records.</w:t>
      </w:r>
    </w:p>
    <w:p w14:paraId="379E32E0" w14:textId="77777777" w:rsidR="007635A9" w:rsidRDefault="009C122C" w:rsidP="007635A9">
      <w:pPr>
        <w:pStyle w:val="ListParagraph"/>
        <w:numPr>
          <w:ilvl w:val="1"/>
          <w:numId w:val="14"/>
        </w:numPr>
      </w:pPr>
      <w:r w:rsidRPr="007635A9">
        <w:lastRenderedPageBreak/>
        <w:t xml:space="preserve">Clicking on the relational compare icon beside the column </w:t>
      </w:r>
      <w:r w:rsidRPr="007635A9">
        <w:rPr>
          <w:b/>
          <w:bCs/>
        </w:rPr>
        <w:t>“Related Records”</w:t>
      </w:r>
      <w:r w:rsidRPr="007635A9">
        <w:t xml:space="preserve"> will display a pop-up.</w:t>
      </w:r>
    </w:p>
    <w:p w14:paraId="19AD9430" w14:textId="3A4BE62C" w:rsidR="00DC4C80" w:rsidRDefault="00DC4C80" w:rsidP="002F1958">
      <w:pPr>
        <w:pStyle w:val="ListParagraph"/>
        <w:numPr>
          <w:ilvl w:val="2"/>
          <w:numId w:val="14"/>
        </w:numPr>
      </w:pPr>
      <w:r w:rsidRPr="00DC4C80">
        <w:t>This will perform a global-level relational compare operation on all the records that are retrieved as part of the initial compare operation.</w:t>
      </w:r>
    </w:p>
    <w:p w14:paraId="25EC080D" w14:textId="77777777" w:rsidR="001E2591" w:rsidRDefault="001E2591" w:rsidP="003045CB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FB0CC02" wp14:editId="5C8F18C1">
            <wp:extent cx="5943600" cy="2785110"/>
            <wp:effectExtent l="0" t="0" r="0" b="0"/>
            <wp:docPr id="45009209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92090" name="Picture 3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6CA0" w14:textId="77777777" w:rsidR="00F777D0" w:rsidRPr="00F777D0" w:rsidRDefault="00F777D0" w:rsidP="00F777D0">
      <w:pPr>
        <w:pStyle w:val="ListParagraph"/>
        <w:numPr>
          <w:ilvl w:val="1"/>
          <w:numId w:val="14"/>
        </w:numPr>
        <w:rPr>
          <w:b/>
          <w:bCs/>
        </w:rPr>
      </w:pPr>
      <w:r w:rsidRPr="00F777D0">
        <w:t>You can make a selection on parent and child sections:</w:t>
      </w:r>
    </w:p>
    <w:p w14:paraId="2652411E" w14:textId="77777777" w:rsidR="00F777D0" w:rsidRPr="00F777D0" w:rsidRDefault="00F777D0" w:rsidP="00F777D0">
      <w:pPr>
        <w:pStyle w:val="ListParagraph"/>
        <w:numPr>
          <w:ilvl w:val="2"/>
          <w:numId w:val="14"/>
        </w:numPr>
        <w:ind w:left="1800"/>
        <w:rPr>
          <w:b/>
          <w:bCs/>
        </w:rPr>
      </w:pPr>
      <w:r w:rsidRPr="00F777D0">
        <w:rPr>
          <w:b/>
          <w:bCs/>
        </w:rPr>
        <w:t xml:space="preserve">Object: </w:t>
      </w:r>
      <w:r w:rsidRPr="00F777D0">
        <w:t>Select the required items from the list of objects for comparison</w:t>
      </w:r>
    </w:p>
    <w:p w14:paraId="3C98F3A4" w14:textId="77777777" w:rsidR="00F777D0" w:rsidRPr="00F777D0" w:rsidRDefault="00F777D0" w:rsidP="00F777D0">
      <w:pPr>
        <w:pStyle w:val="ListParagraph"/>
        <w:numPr>
          <w:ilvl w:val="2"/>
          <w:numId w:val="14"/>
        </w:numPr>
        <w:ind w:left="1800"/>
        <w:rPr>
          <w:b/>
          <w:bCs/>
        </w:rPr>
      </w:pPr>
      <w:r w:rsidRPr="00F777D0">
        <w:rPr>
          <w:b/>
          <w:bCs/>
        </w:rPr>
        <w:t>Unique</w:t>
      </w:r>
      <w:r w:rsidRPr="00F777D0">
        <w:t xml:space="preserve"> </w:t>
      </w:r>
      <w:r w:rsidRPr="00F777D0">
        <w:rPr>
          <w:b/>
          <w:bCs/>
        </w:rPr>
        <w:t>ID: Select the unique ID from the list.</w:t>
      </w:r>
    </w:p>
    <w:p w14:paraId="52C7A8F4" w14:textId="77777777" w:rsidR="00F777D0" w:rsidRPr="00D57A05" w:rsidRDefault="00F777D0" w:rsidP="00F777D0">
      <w:pPr>
        <w:pStyle w:val="ListParagraph"/>
        <w:numPr>
          <w:ilvl w:val="1"/>
          <w:numId w:val="14"/>
        </w:numPr>
      </w:pPr>
      <w:r w:rsidRPr="00D57A05">
        <w:rPr>
          <w:b/>
          <w:bCs/>
        </w:rPr>
        <w:t xml:space="preserve">Exclude From Compare: </w:t>
      </w:r>
      <w:r w:rsidRPr="00D57A05">
        <w:t>Select the records to be excluded from the compare operation.</w:t>
      </w:r>
    </w:p>
    <w:p w14:paraId="50A97254" w14:textId="77777777" w:rsidR="00F777D0" w:rsidRPr="00F777D0" w:rsidRDefault="00F777D0" w:rsidP="00F777D0">
      <w:pPr>
        <w:pStyle w:val="ListParagraph"/>
        <w:numPr>
          <w:ilvl w:val="1"/>
          <w:numId w:val="14"/>
        </w:numPr>
        <w:rPr>
          <w:b/>
          <w:bCs/>
        </w:rPr>
      </w:pPr>
      <w:r w:rsidRPr="00F777D0">
        <w:rPr>
          <w:b/>
          <w:bCs/>
        </w:rPr>
        <w:t xml:space="preserve">Click on the </w:t>
      </w:r>
      <w:r w:rsidRPr="00F777D0">
        <w:t>Compare</w:t>
      </w:r>
      <w:r w:rsidRPr="00F777D0">
        <w:rPr>
          <w:b/>
          <w:bCs/>
        </w:rPr>
        <w:t xml:space="preserve"> icon to initiate the compare operation.</w:t>
      </w:r>
    </w:p>
    <w:p w14:paraId="236413AD" w14:textId="11D02AF5" w:rsidR="00F777D0" w:rsidRPr="00E05CC6" w:rsidRDefault="00F777D0" w:rsidP="00E05CC6">
      <w:pPr>
        <w:pStyle w:val="ListParagraph"/>
        <w:numPr>
          <w:ilvl w:val="1"/>
          <w:numId w:val="14"/>
        </w:numPr>
        <w:rPr>
          <w:b/>
          <w:bCs/>
        </w:rPr>
      </w:pPr>
      <w:r w:rsidRPr="00F777D0">
        <w:rPr>
          <w:b/>
          <w:bCs/>
        </w:rPr>
        <w:t>On completing the comparison, the identified records will be highlighted.</w:t>
      </w:r>
    </w:p>
    <w:p w14:paraId="0A2E0451" w14:textId="36F1C10E" w:rsidR="001E2591" w:rsidRDefault="001E2591" w:rsidP="00291F9F">
      <w:pPr>
        <w:pStyle w:val="Heading4"/>
      </w:pPr>
      <w:r>
        <w:t>Record</w:t>
      </w:r>
      <w:r w:rsidR="0084513D">
        <w:t>-</w:t>
      </w:r>
      <w:r>
        <w:t>Level Relational Compare:</w:t>
      </w:r>
    </w:p>
    <w:p w14:paraId="22684236" w14:textId="6B5CFB68" w:rsidR="001E2591" w:rsidRDefault="00413768" w:rsidP="00F7496F">
      <w:pPr>
        <w:pStyle w:val="ListParagraph"/>
        <w:numPr>
          <w:ilvl w:val="0"/>
          <w:numId w:val="26"/>
        </w:numPr>
      </w:pPr>
      <w:r>
        <w:t>C</w:t>
      </w:r>
      <w:r w:rsidR="001E2591">
        <w:t xml:space="preserve">lick on the </w:t>
      </w:r>
      <w:r w:rsidR="003A4E9B">
        <w:t xml:space="preserve">record level </w:t>
      </w:r>
      <w:r w:rsidR="001E2591">
        <w:t>relational compare icon to perform the relational compare operation.</w:t>
      </w:r>
    </w:p>
    <w:p w14:paraId="14C0E098" w14:textId="77777777" w:rsidR="001E2591" w:rsidRDefault="001E2591" w:rsidP="003045CB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8B58E82" wp14:editId="68290EBB">
            <wp:extent cx="5943600" cy="2785110"/>
            <wp:effectExtent l="12700" t="12700" r="12700" b="8890"/>
            <wp:docPr id="180246678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66781" name="Picture 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9C96BA" w14:textId="77777777" w:rsidR="00413768" w:rsidRPr="00413768" w:rsidRDefault="00413768" w:rsidP="00413768">
      <w:pPr>
        <w:pStyle w:val="ListParagraph"/>
        <w:numPr>
          <w:ilvl w:val="0"/>
          <w:numId w:val="26"/>
        </w:numPr>
        <w:ind w:left="1418" w:hanging="284"/>
      </w:pPr>
      <w:r w:rsidRPr="00413768">
        <w:rPr>
          <w:b/>
          <w:bCs/>
        </w:rPr>
        <w:t>You can make the respective selection(s) on parent and child sections:</w:t>
      </w:r>
    </w:p>
    <w:p w14:paraId="384F4F03" w14:textId="77777777" w:rsidR="00413768" w:rsidRPr="00442932" w:rsidRDefault="00413768" w:rsidP="00442932">
      <w:pPr>
        <w:pStyle w:val="ListParagraph"/>
        <w:numPr>
          <w:ilvl w:val="0"/>
          <w:numId w:val="17"/>
        </w:numPr>
        <w:ind w:left="1800"/>
        <w:rPr>
          <w:b/>
          <w:bCs/>
        </w:rPr>
      </w:pPr>
      <w:r w:rsidRPr="00442932">
        <w:lastRenderedPageBreak/>
        <w:t>Object:</w:t>
      </w:r>
      <w:r w:rsidRPr="00442932">
        <w:rPr>
          <w:b/>
          <w:bCs/>
        </w:rPr>
        <w:t xml:space="preserve"> Select the required object from the list of objects for comparison</w:t>
      </w:r>
    </w:p>
    <w:p w14:paraId="55970014" w14:textId="77777777" w:rsidR="00413768" w:rsidRPr="00442932" w:rsidRDefault="00413768" w:rsidP="00442932">
      <w:pPr>
        <w:pStyle w:val="ListParagraph"/>
        <w:numPr>
          <w:ilvl w:val="0"/>
          <w:numId w:val="17"/>
        </w:numPr>
        <w:ind w:left="1800"/>
        <w:rPr>
          <w:b/>
          <w:bCs/>
        </w:rPr>
      </w:pPr>
      <w:r w:rsidRPr="00442932">
        <w:t>Unique ID:</w:t>
      </w:r>
      <w:r w:rsidRPr="00442932">
        <w:rPr>
          <w:b/>
          <w:bCs/>
        </w:rPr>
        <w:t xml:space="preserve"> Select the unique id from the available list.</w:t>
      </w:r>
    </w:p>
    <w:p w14:paraId="1CEADEE0" w14:textId="77777777" w:rsidR="00413768" w:rsidRPr="00442932" w:rsidRDefault="00413768" w:rsidP="00442932">
      <w:pPr>
        <w:pStyle w:val="ListParagraph"/>
        <w:numPr>
          <w:ilvl w:val="0"/>
          <w:numId w:val="17"/>
        </w:numPr>
        <w:ind w:left="1800"/>
        <w:rPr>
          <w:b/>
          <w:bCs/>
        </w:rPr>
      </w:pPr>
      <w:r w:rsidRPr="00442932">
        <w:t>Exclude From Compare:</w:t>
      </w:r>
      <w:r w:rsidRPr="00442932">
        <w:rPr>
          <w:b/>
          <w:bCs/>
        </w:rPr>
        <w:t xml:space="preserve"> Select the records to be excluded from the compare operation.</w:t>
      </w:r>
    </w:p>
    <w:p w14:paraId="79750885" w14:textId="77777777" w:rsidR="00413768" w:rsidRPr="00442932" w:rsidRDefault="00413768" w:rsidP="00442932">
      <w:pPr>
        <w:pStyle w:val="ListParagraph"/>
        <w:numPr>
          <w:ilvl w:val="0"/>
          <w:numId w:val="17"/>
        </w:numPr>
        <w:ind w:left="1800"/>
        <w:rPr>
          <w:b/>
          <w:bCs/>
        </w:rPr>
      </w:pPr>
      <w:r w:rsidRPr="00442932">
        <w:rPr>
          <w:b/>
          <w:bCs/>
        </w:rPr>
        <w:t>Click on the compare icon to initiate the compare operation</w:t>
      </w:r>
    </w:p>
    <w:p w14:paraId="19D4CBA8" w14:textId="6AF074C9" w:rsidR="00413768" w:rsidRPr="00442932" w:rsidRDefault="00413768" w:rsidP="00442932">
      <w:pPr>
        <w:pStyle w:val="ListParagraph"/>
        <w:numPr>
          <w:ilvl w:val="0"/>
          <w:numId w:val="17"/>
        </w:numPr>
        <w:ind w:left="1800"/>
        <w:rPr>
          <w:b/>
          <w:bCs/>
        </w:rPr>
      </w:pPr>
      <w:r w:rsidRPr="00442932">
        <w:rPr>
          <w:b/>
          <w:bCs/>
        </w:rPr>
        <w:t>Upon completing the compare operation, you will be taken to the “Level 1” relational</w:t>
      </w:r>
      <w:r w:rsidR="00314F48">
        <w:rPr>
          <w:b/>
          <w:bCs/>
        </w:rPr>
        <w:t xml:space="preserve"> </w:t>
      </w:r>
      <w:r w:rsidRPr="00442932">
        <w:rPr>
          <w:b/>
          <w:bCs/>
        </w:rPr>
        <w:t>compare results page.</w:t>
      </w:r>
    </w:p>
    <w:p w14:paraId="64633F08" w14:textId="69512C6E" w:rsidR="001E5D38" w:rsidRDefault="00413768" w:rsidP="00314F48">
      <w:pPr>
        <w:pStyle w:val="ListParagraph"/>
        <w:numPr>
          <w:ilvl w:val="0"/>
          <w:numId w:val="25"/>
        </w:numPr>
        <w:ind w:left="2285" w:hanging="357"/>
      </w:pPr>
      <w:r w:rsidRPr="00442932">
        <w:t>You can continue to perform the relational compare operation to th</w:t>
      </w:r>
      <w:r w:rsidRPr="00314F48">
        <w:t>e ‘nth’ level or indefinitely</w:t>
      </w:r>
      <w:r w:rsidR="00F35C9D">
        <w:t>.</w:t>
      </w:r>
    </w:p>
    <w:p w14:paraId="0A0BA728" w14:textId="77777777" w:rsidR="001E2591" w:rsidRDefault="001E2591" w:rsidP="003045CB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A26FF5E" wp14:editId="3C412E80">
            <wp:extent cx="5943189" cy="2785110"/>
            <wp:effectExtent l="12700" t="12700" r="13335" b="8890"/>
            <wp:docPr id="3446091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09181" name="Picture 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189" cy="278511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548A9F" w14:textId="77777777" w:rsidR="00E06B62" w:rsidRPr="00E06B62" w:rsidRDefault="00E06B62" w:rsidP="00E06B62">
      <w:pPr>
        <w:pStyle w:val="ListParagraph"/>
        <w:numPr>
          <w:ilvl w:val="0"/>
          <w:numId w:val="26"/>
        </w:numPr>
      </w:pPr>
      <w:r w:rsidRPr="00E06B62">
        <w:rPr>
          <w:b/>
          <w:bCs/>
        </w:rPr>
        <w:t>View Records:</w:t>
      </w:r>
      <w:r w:rsidRPr="00E06B62">
        <w:t xml:space="preserve"> You can see the details of the </w:t>
      </w:r>
      <w:r w:rsidRPr="00E06B62">
        <w:rPr>
          <w:b/>
          <w:bCs/>
        </w:rPr>
        <w:t>record on which the record-level comparison is performed</w:t>
      </w:r>
      <w:r w:rsidRPr="00E06B62">
        <w:t>.</w:t>
      </w:r>
    </w:p>
    <w:p w14:paraId="5656C3C3" w14:textId="4BF52D76" w:rsidR="00E06B62" w:rsidRPr="00E06B62" w:rsidRDefault="00E06B62" w:rsidP="00E06B62">
      <w:pPr>
        <w:pStyle w:val="ListParagraph"/>
        <w:numPr>
          <w:ilvl w:val="0"/>
          <w:numId w:val="26"/>
        </w:numPr>
      </w:pPr>
      <w:r w:rsidRPr="00E06B62">
        <w:t>You can both collapse and expand the “Relational Parent” and “Relational Child” sections, as</w:t>
      </w:r>
      <w:r>
        <w:t xml:space="preserve"> </w:t>
      </w:r>
      <w:r w:rsidRPr="00E06B62">
        <w:t>observed above.</w:t>
      </w:r>
    </w:p>
    <w:p w14:paraId="59A0ED0D" w14:textId="1C422FB0" w:rsidR="00E06B62" w:rsidRPr="00E06B62" w:rsidRDefault="00E06B62" w:rsidP="00E06B62">
      <w:pPr>
        <w:pStyle w:val="ListParagraph"/>
        <w:numPr>
          <w:ilvl w:val="0"/>
          <w:numId w:val="21"/>
        </w:numPr>
      </w:pPr>
      <w:r w:rsidRPr="00E06B62">
        <w:t>The “Relational Parent” and “Relational Child” sections are collapsed for the</w:t>
      </w:r>
      <w:r>
        <w:t xml:space="preserve"> </w:t>
      </w:r>
      <w:r w:rsidRPr="00E06B62">
        <w:t>convenience of viewing.</w:t>
      </w:r>
    </w:p>
    <w:p w14:paraId="4925C50F" w14:textId="7827B8B2" w:rsidR="00AA37AD" w:rsidRDefault="00E06B62" w:rsidP="00E06B62">
      <w:pPr>
        <w:pStyle w:val="ListParagraph"/>
        <w:numPr>
          <w:ilvl w:val="0"/>
          <w:numId w:val="26"/>
        </w:numPr>
      </w:pPr>
      <w:r w:rsidRPr="00E06B62">
        <w:t>As shown below, you can perform the relational comparison at different levels.</w:t>
      </w:r>
    </w:p>
    <w:p w14:paraId="48C9B060" w14:textId="32AFCBA2" w:rsidR="007A4143" w:rsidRDefault="007A4143" w:rsidP="003045CB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1D23C64B" wp14:editId="64F5B634">
            <wp:extent cx="5943600" cy="2785110"/>
            <wp:effectExtent l="12700" t="12700" r="12700" b="8890"/>
            <wp:docPr id="354836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365" name="Picture 9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50EFB0" w14:textId="77777777" w:rsidR="007A4143" w:rsidRDefault="007A4143" w:rsidP="003045CB">
      <w:pPr>
        <w:ind w:left="720"/>
      </w:pPr>
    </w:p>
    <w:p w14:paraId="3BA68303" w14:textId="48B3EEAD" w:rsidR="001E2591" w:rsidRDefault="007864C9" w:rsidP="003045CB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CAC4BD9" wp14:editId="0683E06F">
            <wp:extent cx="5943600" cy="2785110"/>
            <wp:effectExtent l="12700" t="12700" r="12700" b="8890"/>
            <wp:docPr id="101032057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20575" name="Picture 8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CCB20" w14:textId="35B0BD6B" w:rsidR="001E2591" w:rsidRDefault="00E20FD4" w:rsidP="005071A4">
      <w:pPr>
        <w:pStyle w:val="ListParagraph"/>
        <w:numPr>
          <w:ilvl w:val="0"/>
          <w:numId w:val="26"/>
        </w:numPr>
      </w:pPr>
      <w:r>
        <w:t>You</w:t>
      </w:r>
      <w:r w:rsidR="001E2591">
        <w:t xml:space="preserve"> can perform the </w:t>
      </w:r>
      <w:r w:rsidR="002D111D" w:rsidRPr="00B12518">
        <w:rPr>
          <w:b/>
          <w:bCs/>
        </w:rPr>
        <w:t>‘G</w:t>
      </w:r>
      <w:r w:rsidR="001E2591" w:rsidRPr="00B12518">
        <w:rPr>
          <w:b/>
          <w:bCs/>
        </w:rPr>
        <w:t xml:space="preserve">lobal </w:t>
      </w:r>
      <w:r w:rsidR="002D111D" w:rsidRPr="00B12518">
        <w:rPr>
          <w:b/>
          <w:bCs/>
        </w:rPr>
        <w:t>R</w:t>
      </w:r>
      <w:r w:rsidR="001E2591" w:rsidRPr="00B12518">
        <w:rPr>
          <w:b/>
          <w:bCs/>
        </w:rPr>
        <w:t xml:space="preserve">elational </w:t>
      </w:r>
      <w:r w:rsidR="002D111D" w:rsidRPr="00B12518">
        <w:rPr>
          <w:b/>
          <w:bCs/>
        </w:rPr>
        <w:t>C</w:t>
      </w:r>
      <w:r w:rsidR="001E2591" w:rsidRPr="00B12518">
        <w:rPr>
          <w:b/>
          <w:bCs/>
        </w:rPr>
        <w:t>ompare</w:t>
      </w:r>
      <w:r w:rsidR="002D111D" w:rsidRPr="00B12518">
        <w:rPr>
          <w:b/>
          <w:bCs/>
        </w:rPr>
        <w:t>’</w:t>
      </w:r>
      <w:r w:rsidR="001E2591">
        <w:t xml:space="preserve"> and the </w:t>
      </w:r>
      <w:r w:rsidR="002D111D" w:rsidRPr="002D111D">
        <w:rPr>
          <w:b/>
          <w:bCs/>
        </w:rPr>
        <w:t>‘R</w:t>
      </w:r>
      <w:r w:rsidR="001E2591" w:rsidRPr="002D111D">
        <w:rPr>
          <w:b/>
          <w:bCs/>
        </w:rPr>
        <w:t xml:space="preserve">ecord </w:t>
      </w:r>
      <w:r w:rsidR="002D111D" w:rsidRPr="002D111D">
        <w:rPr>
          <w:b/>
          <w:bCs/>
        </w:rPr>
        <w:t>L</w:t>
      </w:r>
      <w:r w:rsidR="001E2591" w:rsidRPr="002D111D">
        <w:rPr>
          <w:b/>
          <w:bCs/>
        </w:rPr>
        <w:t xml:space="preserve">evel </w:t>
      </w:r>
      <w:r w:rsidR="002D111D" w:rsidRPr="002D111D">
        <w:rPr>
          <w:b/>
          <w:bCs/>
        </w:rPr>
        <w:t>C</w:t>
      </w:r>
      <w:r w:rsidR="001E2591" w:rsidRPr="002D111D">
        <w:rPr>
          <w:b/>
          <w:bCs/>
        </w:rPr>
        <w:t>omparison</w:t>
      </w:r>
      <w:r w:rsidR="002D111D" w:rsidRPr="002D111D">
        <w:rPr>
          <w:b/>
          <w:bCs/>
        </w:rPr>
        <w:t>’</w:t>
      </w:r>
      <w:r w:rsidR="001E2591">
        <w:t xml:space="preserve"> at these levels too</w:t>
      </w:r>
      <w:r w:rsidR="00545101">
        <w:t>,</w:t>
      </w:r>
      <w:r w:rsidR="001E2591">
        <w:t xml:space="preserve"> as displayed in the below screenshot.</w:t>
      </w:r>
    </w:p>
    <w:p w14:paraId="66097DF0" w14:textId="77777777" w:rsidR="001E2591" w:rsidRDefault="001E2591" w:rsidP="003045CB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71CDA556" wp14:editId="2DA0EB45">
            <wp:extent cx="5943600" cy="2785110"/>
            <wp:effectExtent l="12700" t="12700" r="12700" b="8890"/>
            <wp:docPr id="68426861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68613" name="Picture 7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14F02" w14:textId="55ECAE31" w:rsidR="001E2591" w:rsidRDefault="00E20FD4" w:rsidP="005071A4">
      <w:pPr>
        <w:pStyle w:val="ListParagraph"/>
        <w:numPr>
          <w:ilvl w:val="0"/>
          <w:numId w:val="26"/>
        </w:numPr>
      </w:pPr>
      <w:r>
        <w:t>You</w:t>
      </w:r>
      <w:r w:rsidR="00A33BF9">
        <w:t xml:space="preserve"> can continue to select </w:t>
      </w:r>
      <w:r w:rsidR="00DE16B8">
        <w:t>from the set of records that are extracted from the compare operation.</w:t>
      </w:r>
    </w:p>
    <w:p w14:paraId="2BA1F312" w14:textId="4A86BE65" w:rsidR="00BA3326" w:rsidRDefault="00BA3326" w:rsidP="003045CB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E43181C" wp14:editId="521CA1BB">
            <wp:extent cx="5943600" cy="2785110"/>
            <wp:effectExtent l="12700" t="12700" r="12700" b="8890"/>
            <wp:docPr id="161656329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63298" name="Picture 10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67C5E6" w14:textId="714230EF" w:rsidR="00DE16B8" w:rsidRDefault="009317C1" w:rsidP="003045CB">
      <w:pPr>
        <w:pStyle w:val="ListParagraph"/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135C38DD" wp14:editId="06CEB9F1">
            <wp:extent cx="5943600" cy="2785110"/>
            <wp:effectExtent l="12700" t="12700" r="12700" b="8890"/>
            <wp:docPr id="172837136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71362" name="Picture 11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269104" w14:textId="603E1D0B" w:rsidR="009317C1" w:rsidRDefault="009317C1" w:rsidP="003045CB">
      <w:pPr>
        <w:ind w:left="720"/>
      </w:pPr>
    </w:p>
    <w:p w14:paraId="71180BCE" w14:textId="3E9671B1" w:rsidR="00483E93" w:rsidRDefault="00483E93" w:rsidP="003045CB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C9457C9" wp14:editId="4FD85D93">
            <wp:extent cx="5943600" cy="2785110"/>
            <wp:effectExtent l="12700" t="12700" r="12700" b="8890"/>
            <wp:docPr id="103814378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43786" name="Picture 12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974533" w14:textId="1FE7C349" w:rsidR="004B382F" w:rsidRDefault="008D2AA0" w:rsidP="005071A4">
      <w:pPr>
        <w:pStyle w:val="ListParagraph"/>
        <w:numPr>
          <w:ilvl w:val="0"/>
          <w:numId w:val="26"/>
        </w:numPr>
      </w:pPr>
      <w:r>
        <w:t xml:space="preserve">On </w:t>
      </w:r>
      <w:r w:rsidR="00B03ED3">
        <w:t xml:space="preserve">concluding </w:t>
      </w:r>
      <w:r>
        <w:t>the records selection, the user can either,</w:t>
      </w:r>
    </w:p>
    <w:p w14:paraId="03814DCD" w14:textId="67478CBD" w:rsidR="008D2AA0" w:rsidRDefault="00A00DEB" w:rsidP="004D3830">
      <w:pPr>
        <w:pStyle w:val="ListParagraph"/>
        <w:numPr>
          <w:ilvl w:val="1"/>
          <w:numId w:val="20"/>
        </w:numPr>
        <w:ind w:left="1775" w:hanging="357"/>
      </w:pPr>
      <w:r w:rsidRPr="00D247A2">
        <w:rPr>
          <w:b/>
          <w:bCs/>
        </w:rPr>
        <w:t>SAVE AND CONTINUE</w:t>
      </w:r>
      <w:r>
        <w:t xml:space="preserve">: </w:t>
      </w:r>
      <w:r w:rsidR="00830A8B">
        <w:t>S</w:t>
      </w:r>
      <w:r>
        <w:t xml:space="preserve">ave the initial record selections and continue </w:t>
      </w:r>
      <w:r w:rsidR="00830A8B">
        <w:t xml:space="preserve">to select </w:t>
      </w:r>
      <w:r w:rsidR="00435A06">
        <w:t>other records to perform relational compare.</w:t>
      </w:r>
      <w:r w:rsidR="00B8523A">
        <w:t xml:space="preserve"> operations</w:t>
      </w:r>
      <w:r w:rsidR="00E83A0E">
        <w:t>.</w:t>
      </w:r>
    </w:p>
    <w:p w14:paraId="624701F3" w14:textId="0C39FA21" w:rsidR="00A00DEB" w:rsidRDefault="00A00DEB" w:rsidP="0001698F">
      <w:pPr>
        <w:pStyle w:val="ListParagraph"/>
        <w:numPr>
          <w:ilvl w:val="1"/>
          <w:numId w:val="20"/>
        </w:numPr>
        <w:ind w:left="1775" w:hanging="357"/>
      </w:pPr>
      <w:r w:rsidRPr="00D247A2">
        <w:rPr>
          <w:b/>
          <w:bCs/>
        </w:rPr>
        <w:t>SAVE AND DEPLOY</w:t>
      </w:r>
      <w:r>
        <w:t xml:space="preserve">: </w:t>
      </w:r>
      <w:r w:rsidR="00831A44">
        <w:t xml:space="preserve">Saves the current selection of records and navigate you to </w:t>
      </w:r>
      <w:r w:rsidR="0001698F">
        <w:t xml:space="preserve">the deployment page, </w:t>
      </w:r>
      <w:r w:rsidR="00C66F6D">
        <w:t xml:space="preserve">where the </w:t>
      </w:r>
      <w:r w:rsidR="0085380A">
        <w:t>selected records can be deployed to further environments</w:t>
      </w:r>
      <w:r w:rsidR="00B03ED3">
        <w:t>.</w:t>
      </w:r>
    </w:p>
    <w:p w14:paraId="70F1E643" w14:textId="29D596DB" w:rsidR="007D2486" w:rsidRDefault="0001698F" w:rsidP="005071A4">
      <w:pPr>
        <w:pStyle w:val="ListParagraph"/>
        <w:numPr>
          <w:ilvl w:val="0"/>
          <w:numId w:val="26"/>
        </w:numPr>
      </w:pPr>
      <w:r>
        <w:t>Please</w:t>
      </w:r>
      <w:r w:rsidR="006D5919">
        <w:t xml:space="preserve"> observe the </w:t>
      </w:r>
      <w:r w:rsidR="006D5919" w:rsidRPr="001B3BE5">
        <w:rPr>
          <w:b/>
          <w:bCs/>
        </w:rPr>
        <w:t>“Object Summary”</w:t>
      </w:r>
      <w:r w:rsidR="006D5919">
        <w:t xml:space="preserve"> for reviewing the selected records.</w:t>
      </w:r>
    </w:p>
    <w:p w14:paraId="0B1B9E3E" w14:textId="77777777" w:rsidR="007D2486" w:rsidRDefault="007D2486" w:rsidP="007D2486">
      <w:pPr>
        <w:ind w:left="360"/>
      </w:pPr>
      <w:r>
        <w:rPr>
          <w:noProof/>
        </w:rPr>
        <w:lastRenderedPageBreak/>
        <w:drawing>
          <wp:inline distT="0" distB="0" distL="0" distR="0" wp14:anchorId="2400F27A" wp14:editId="1442AE21">
            <wp:extent cx="5943600" cy="2850961"/>
            <wp:effectExtent l="12700" t="12700" r="12700" b="6985"/>
            <wp:docPr id="1798716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1654" name="Picture 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96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92546A" w14:textId="77777777" w:rsidR="007D2486" w:rsidRPr="00AB6F7E" w:rsidRDefault="007D2486" w:rsidP="007D2486">
      <w:pPr>
        <w:ind w:left="360"/>
      </w:pPr>
      <w:r>
        <w:rPr>
          <w:noProof/>
        </w:rPr>
        <w:drawing>
          <wp:inline distT="0" distB="0" distL="0" distR="0" wp14:anchorId="18E1FD90" wp14:editId="30C9355C">
            <wp:extent cx="5943600" cy="2880360"/>
            <wp:effectExtent l="12700" t="12700" r="12700" b="15240"/>
            <wp:docPr id="26031746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96411" name="Picture 9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BD4093" w14:textId="01490265" w:rsidR="007D2486" w:rsidRDefault="007D2486" w:rsidP="00D47708">
      <w:pPr>
        <w:pStyle w:val="ListParagraph"/>
        <w:numPr>
          <w:ilvl w:val="0"/>
          <w:numId w:val="26"/>
        </w:numPr>
        <w:ind w:left="1434" w:hanging="357"/>
      </w:pPr>
      <w:r>
        <w:t xml:space="preserve">By clicking on the total displayed under the </w:t>
      </w:r>
      <w:r w:rsidRPr="00832EC4">
        <w:rPr>
          <w:b/>
          <w:bCs/>
        </w:rPr>
        <w:t>“Selected Records”</w:t>
      </w:r>
      <w:r>
        <w:t xml:space="preserve">, </w:t>
      </w:r>
      <w:r w:rsidR="0001698F">
        <w:t>you</w:t>
      </w:r>
      <w:r>
        <w:t xml:space="preserve"> can view the records in a pop-up.</w:t>
      </w:r>
    </w:p>
    <w:p w14:paraId="4463079E" w14:textId="77777777" w:rsidR="007D2486" w:rsidRDefault="007D2486" w:rsidP="007D2486">
      <w:pPr>
        <w:ind w:left="360"/>
      </w:pPr>
      <w:r>
        <w:rPr>
          <w:noProof/>
        </w:rPr>
        <w:lastRenderedPageBreak/>
        <w:drawing>
          <wp:inline distT="0" distB="0" distL="0" distR="0" wp14:anchorId="3210DF2B" wp14:editId="5E7364C7">
            <wp:extent cx="5943600" cy="2880266"/>
            <wp:effectExtent l="12700" t="12700" r="12700" b="15875"/>
            <wp:docPr id="181593031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30312" name="Picture 10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266"/>
                    </a:xfrm>
                    <a:prstGeom prst="rect">
                      <a:avLst/>
                    </a:prstGeom>
                    <a:ln w="95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28056D" w14:textId="00B08C96" w:rsidR="007D2486" w:rsidRDefault="007D2486" w:rsidP="005071A4">
      <w:pPr>
        <w:pStyle w:val="ListParagraph"/>
        <w:numPr>
          <w:ilvl w:val="0"/>
          <w:numId w:val="26"/>
        </w:numPr>
      </w:pPr>
      <w:r>
        <w:t xml:space="preserve">Once the user clicks on the </w:t>
      </w:r>
      <w:r w:rsidRPr="001B3BE5">
        <w:rPr>
          <w:b/>
          <w:bCs/>
        </w:rPr>
        <w:t>“SAVE AND DEPLOY”</w:t>
      </w:r>
      <w:r>
        <w:t xml:space="preserve"> button, </w:t>
      </w:r>
      <w:r w:rsidR="00697340">
        <w:t xml:space="preserve">you </w:t>
      </w:r>
      <w:r>
        <w:t xml:space="preserve">will be redirected to the deployment page with the </w:t>
      </w:r>
      <w:r w:rsidRPr="004318C3">
        <w:rPr>
          <w:b/>
          <w:bCs/>
        </w:rPr>
        <w:t>“Iteration – Staging”</w:t>
      </w:r>
      <w:ins w:id="1" w:author="Eswarapragada Naga Vasishta" w:date="2024-05-28T16:18:00Z">
        <w:r>
          <w:rPr>
            <w:b/>
            <w:bCs/>
          </w:rPr>
          <w:t>.</w:t>
        </w:r>
      </w:ins>
      <w:r>
        <w:t xml:space="preserve"> </w:t>
      </w:r>
    </w:p>
    <w:p w14:paraId="6864F5F2" w14:textId="77777777" w:rsidR="007D2486" w:rsidRDefault="007D2486" w:rsidP="007D2486">
      <w:pPr>
        <w:ind w:left="360"/>
      </w:pPr>
      <w:r>
        <w:rPr>
          <w:noProof/>
        </w:rPr>
        <w:drawing>
          <wp:inline distT="0" distB="0" distL="0" distR="0" wp14:anchorId="6FE61BE9" wp14:editId="69C9BB1E">
            <wp:extent cx="5943600" cy="2880360"/>
            <wp:effectExtent l="12700" t="12700" r="12700" b="15240"/>
            <wp:docPr id="1074789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88578" name="Picture 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3C2C78" w14:textId="165B4C68" w:rsidR="007D2486" w:rsidRDefault="00697340" w:rsidP="005071A4">
      <w:pPr>
        <w:pStyle w:val="ListParagraph"/>
        <w:numPr>
          <w:ilvl w:val="0"/>
          <w:numId w:val="26"/>
        </w:numPr>
      </w:pPr>
      <w:r>
        <w:t>C</w:t>
      </w:r>
      <w:r w:rsidR="007D2486">
        <w:t xml:space="preserve">lick on the </w:t>
      </w:r>
      <w:r w:rsidR="007D2486" w:rsidRPr="005071A4">
        <w:t>“Deploy”</w:t>
      </w:r>
      <w:r>
        <w:t xml:space="preserve"> button</w:t>
      </w:r>
      <w:r w:rsidR="007D2486">
        <w:t xml:space="preserve"> to perform the deployment of the selected records.</w:t>
      </w:r>
    </w:p>
    <w:p w14:paraId="1382AC1F" w14:textId="2079EACD" w:rsidR="007D2486" w:rsidRDefault="007D2486" w:rsidP="005071A4">
      <w:pPr>
        <w:pStyle w:val="ListParagraph"/>
        <w:numPr>
          <w:ilvl w:val="0"/>
          <w:numId w:val="26"/>
        </w:numPr>
      </w:pPr>
      <w:r>
        <w:t xml:space="preserve">On successful deployment of the records, the Iteration will be changed to “1” and </w:t>
      </w:r>
      <w:r w:rsidR="00B61D41">
        <w:t>you</w:t>
      </w:r>
      <w:r>
        <w:t xml:space="preserve"> can observe success and Fail</w:t>
      </w:r>
      <w:r w:rsidR="007A5199">
        <w:t>ed</w:t>
      </w:r>
      <w:r>
        <w:t xml:space="preserve"> records.</w:t>
      </w:r>
    </w:p>
    <w:p w14:paraId="1711E167" w14:textId="77777777" w:rsidR="007D2486" w:rsidRDefault="007D2486" w:rsidP="007D2486">
      <w:pPr>
        <w:ind w:left="360"/>
      </w:pPr>
      <w:r>
        <w:rPr>
          <w:noProof/>
        </w:rPr>
        <w:lastRenderedPageBreak/>
        <w:drawing>
          <wp:inline distT="0" distB="0" distL="0" distR="0" wp14:anchorId="7B1C694D" wp14:editId="0C00B566">
            <wp:extent cx="5942857" cy="2880000"/>
            <wp:effectExtent l="12700" t="12700" r="13970" b="15875"/>
            <wp:docPr id="187350276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12113" name="Picture 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288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014F0C" w14:textId="4F5F88A0" w:rsidR="005B6E91" w:rsidRPr="00E21DD5" w:rsidRDefault="00CF4637" w:rsidP="005071A4">
      <w:pPr>
        <w:pStyle w:val="ListParagraph"/>
        <w:numPr>
          <w:ilvl w:val="0"/>
          <w:numId w:val="26"/>
        </w:numPr>
      </w:pPr>
      <w:r>
        <w:t>Once the deployment is done, y</w:t>
      </w:r>
      <w:r w:rsidR="00B61D41">
        <w:t>ou</w:t>
      </w:r>
      <w:r w:rsidR="00832EC4">
        <w:t xml:space="preserve"> can observe the </w:t>
      </w:r>
      <w:r w:rsidR="00832EC4" w:rsidRPr="00C951C6">
        <w:rPr>
          <w:b/>
          <w:bCs/>
        </w:rPr>
        <w:t>“Success”</w:t>
      </w:r>
      <w:r w:rsidR="00832EC4">
        <w:t xml:space="preserve"> &amp; </w:t>
      </w:r>
      <w:r w:rsidR="00832EC4" w:rsidRPr="00C951C6">
        <w:rPr>
          <w:b/>
          <w:bCs/>
        </w:rPr>
        <w:t>“Fail</w:t>
      </w:r>
      <w:r w:rsidR="007A5199" w:rsidRPr="00C951C6">
        <w:rPr>
          <w:b/>
          <w:bCs/>
        </w:rPr>
        <w:t>ed</w:t>
      </w:r>
      <w:r w:rsidR="00832EC4" w:rsidRPr="00C951C6">
        <w:rPr>
          <w:b/>
          <w:bCs/>
        </w:rPr>
        <w:t>”</w:t>
      </w:r>
      <w:r w:rsidR="00832EC4">
        <w:t xml:space="preserve"> counts of the deployed records on the above screen.</w:t>
      </w:r>
    </w:p>
    <w:p w14:paraId="629C47FC" w14:textId="77777777" w:rsidR="00F052C6" w:rsidRDefault="00F052C6" w:rsidP="003045CB"/>
    <w:p w14:paraId="46DCE4C6" w14:textId="77777777" w:rsidR="00F052C6" w:rsidRPr="00F052C6" w:rsidRDefault="00F052C6" w:rsidP="003045CB"/>
    <w:p w14:paraId="108A31AB" w14:textId="77777777" w:rsidR="00AF552B" w:rsidRDefault="00AF552B" w:rsidP="003045CB"/>
    <w:p w14:paraId="31EA6EDD" w14:textId="77777777" w:rsidR="00D47708" w:rsidRDefault="00D47708" w:rsidP="002948E5">
      <w:pPr>
        <w:pStyle w:val="NormalWeb"/>
        <w:jc w:val="center"/>
        <w:rPr>
          <w:rStyle w:val="Strong"/>
        </w:rPr>
      </w:pPr>
    </w:p>
    <w:p w14:paraId="0F90DADA" w14:textId="77777777" w:rsidR="00F63E2F" w:rsidRDefault="00F63E2F" w:rsidP="003045CB"/>
    <w:p w14:paraId="07203E34" w14:textId="77777777" w:rsidR="00F63E2F" w:rsidRDefault="00F63E2F" w:rsidP="003045CB"/>
    <w:p w14:paraId="22B68E93" w14:textId="77777777" w:rsidR="00F63E2F" w:rsidRDefault="00F63E2F" w:rsidP="003045CB"/>
    <w:p w14:paraId="1BD533E8" w14:textId="77777777" w:rsidR="00F63E2F" w:rsidRDefault="00F63E2F" w:rsidP="003045CB"/>
    <w:p w14:paraId="59EC72CC" w14:textId="77777777" w:rsidR="00F63E2F" w:rsidRDefault="00F63E2F" w:rsidP="003045CB"/>
    <w:p w14:paraId="24B9DC2D" w14:textId="77777777" w:rsidR="00F63E2F" w:rsidRDefault="00F63E2F" w:rsidP="003045CB"/>
    <w:p w14:paraId="5A4AD1FC" w14:textId="77777777" w:rsidR="00B111EA" w:rsidRDefault="00B111EA" w:rsidP="003045CB"/>
    <w:sectPr w:rsidR="00B111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EA51D2"/>
    <w:multiLevelType w:val="hybridMultilevel"/>
    <w:tmpl w:val="7C80AD4A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5EC63E6"/>
    <w:multiLevelType w:val="multilevel"/>
    <w:tmpl w:val="7548C4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4520A1"/>
    <w:multiLevelType w:val="hybridMultilevel"/>
    <w:tmpl w:val="ED3C99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AB502F"/>
    <w:multiLevelType w:val="hybridMultilevel"/>
    <w:tmpl w:val="F5FEAF04"/>
    <w:lvl w:ilvl="0" w:tplc="FFFFFFFF">
      <w:start w:val="1"/>
      <w:numFmt w:val="decimal"/>
      <w:lvlText w:val="%1."/>
      <w:lvlJc w:val="left"/>
      <w:pPr>
        <w:ind w:left="2340" w:hanging="360"/>
      </w:pPr>
    </w:lvl>
    <w:lvl w:ilvl="1" w:tplc="FFFFFFFF">
      <w:start w:val="1"/>
      <w:numFmt w:val="decimal"/>
      <w:lvlText w:val="%2."/>
      <w:lvlJc w:val="left"/>
      <w:pPr>
        <w:ind w:left="3060" w:hanging="360"/>
      </w:pPr>
    </w:lvl>
    <w:lvl w:ilvl="2" w:tplc="FFFFFFFF" w:tentative="1">
      <w:start w:val="1"/>
      <w:numFmt w:val="lowerRoman"/>
      <w:lvlText w:val="%3."/>
      <w:lvlJc w:val="right"/>
      <w:pPr>
        <w:ind w:left="3780" w:hanging="180"/>
      </w:pPr>
    </w:lvl>
    <w:lvl w:ilvl="3" w:tplc="FFFFFFFF" w:tentative="1">
      <w:start w:val="1"/>
      <w:numFmt w:val="decimal"/>
      <w:lvlText w:val="%4."/>
      <w:lvlJc w:val="left"/>
      <w:pPr>
        <w:ind w:left="4500" w:hanging="360"/>
      </w:pPr>
    </w:lvl>
    <w:lvl w:ilvl="4" w:tplc="FFFFFFFF" w:tentative="1">
      <w:start w:val="1"/>
      <w:numFmt w:val="lowerLetter"/>
      <w:lvlText w:val="%5."/>
      <w:lvlJc w:val="left"/>
      <w:pPr>
        <w:ind w:left="5220" w:hanging="360"/>
      </w:pPr>
    </w:lvl>
    <w:lvl w:ilvl="5" w:tplc="FFFFFFFF" w:tentative="1">
      <w:start w:val="1"/>
      <w:numFmt w:val="lowerRoman"/>
      <w:lvlText w:val="%6."/>
      <w:lvlJc w:val="right"/>
      <w:pPr>
        <w:ind w:left="5940" w:hanging="180"/>
      </w:pPr>
    </w:lvl>
    <w:lvl w:ilvl="6" w:tplc="FFFFFFFF" w:tentative="1">
      <w:start w:val="1"/>
      <w:numFmt w:val="decimal"/>
      <w:lvlText w:val="%7."/>
      <w:lvlJc w:val="left"/>
      <w:pPr>
        <w:ind w:left="6660" w:hanging="360"/>
      </w:pPr>
    </w:lvl>
    <w:lvl w:ilvl="7" w:tplc="FFFFFFFF" w:tentative="1">
      <w:start w:val="1"/>
      <w:numFmt w:val="lowerLetter"/>
      <w:lvlText w:val="%8."/>
      <w:lvlJc w:val="left"/>
      <w:pPr>
        <w:ind w:left="7380" w:hanging="360"/>
      </w:pPr>
    </w:lvl>
    <w:lvl w:ilvl="8" w:tplc="FFFFFFFF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4" w15:restartNumberingAfterBreak="0">
    <w:nsid w:val="0D010064"/>
    <w:multiLevelType w:val="hybridMultilevel"/>
    <w:tmpl w:val="36862F00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1E704E7"/>
    <w:multiLevelType w:val="hybridMultilevel"/>
    <w:tmpl w:val="0F00E316"/>
    <w:lvl w:ilvl="0" w:tplc="8914404C">
      <w:start w:val="1"/>
      <w:numFmt w:val="decimal"/>
      <w:lvlText w:val="%1."/>
      <w:lvlJc w:val="left"/>
      <w:pPr>
        <w:ind w:left="144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2160" w:hanging="360"/>
      </w:pPr>
      <w:rPr>
        <w:b w:val="0"/>
        <w:bCs w:val="0"/>
      </w:r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43A1D39"/>
    <w:multiLevelType w:val="hybridMultilevel"/>
    <w:tmpl w:val="C0C6E8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F">
      <w:start w:val="1"/>
      <w:numFmt w:val="decimal"/>
      <w:lvlText w:val="%3."/>
      <w:lvlJc w:val="left"/>
      <w:pPr>
        <w:ind w:left="2340" w:hanging="36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DC6432"/>
    <w:multiLevelType w:val="hybridMultilevel"/>
    <w:tmpl w:val="DCCE46F2"/>
    <w:lvl w:ilvl="0" w:tplc="0809000F">
      <w:start w:val="1"/>
      <w:numFmt w:val="decimal"/>
      <w:lvlText w:val="%1."/>
      <w:lvlJc w:val="left"/>
      <w:pPr>
        <w:ind w:left="2340" w:hanging="360"/>
      </w:pPr>
    </w:lvl>
    <w:lvl w:ilvl="1" w:tplc="FFFFFFFF">
      <w:start w:val="1"/>
      <w:numFmt w:val="decimal"/>
      <w:lvlText w:val="%2."/>
      <w:lvlJc w:val="left"/>
      <w:pPr>
        <w:ind w:left="3060" w:hanging="360"/>
      </w:pPr>
    </w:lvl>
    <w:lvl w:ilvl="2" w:tplc="FFFFFFFF">
      <w:start w:val="1"/>
      <w:numFmt w:val="lowerRoman"/>
      <w:lvlText w:val="%3."/>
      <w:lvlJc w:val="right"/>
      <w:pPr>
        <w:ind w:left="3780" w:hanging="180"/>
      </w:pPr>
    </w:lvl>
    <w:lvl w:ilvl="3" w:tplc="FFFFFFFF" w:tentative="1">
      <w:start w:val="1"/>
      <w:numFmt w:val="decimal"/>
      <w:lvlText w:val="%4."/>
      <w:lvlJc w:val="left"/>
      <w:pPr>
        <w:ind w:left="4500" w:hanging="360"/>
      </w:pPr>
    </w:lvl>
    <w:lvl w:ilvl="4" w:tplc="FFFFFFFF" w:tentative="1">
      <w:start w:val="1"/>
      <w:numFmt w:val="lowerLetter"/>
      <w:lvlText w:val="%5."/>
      <w:lvlJc w:val="left"/>
      <w:pPr>
        <w:ind w:left="5220" w:hanging="360"/>
      </w:pPr>
    </w:lvl>
    <w:lvl w:ilvl="5" w:tplc="FFFFFFFF" w:tentative="1">
      <w:start w:val="1"/>
      <w:numFmt w:val="lowerRoman"/>
      <w:lvlText w:val="%6."/>
      <w:lvlJc w:val="right"/>
      <w:pPr>
        <w:ind w:left="5940" w:hanging="180"/>
      </w:pPr>
    </w:lvl>
    <w:lvl w:ilvl="6" w:tplc="FFFFFFFF" w:tentative="1">
      <w:start w:val="1"/>
      <w:numFmt w:val="decimal"/>
      <w:lvlText w:val="%7."/>
      <w:lvlJc w:val="left"/>
      <w:pPr>
        <w:ind w:left="6660" w:hanging="360"/>
      </w:pPr>
    </w:lvl>
    <w:lvl w:ilvl="7" w:tplc="FFFFFFFF" w:tentative="1">
      <w:start w:val="1"/>
      <w:numFmt w:val="lowerLetter"/>
      <w:lvlText w:val="%8."/>
      <w:lvlJc w:val="left"/>
      <w:pPr>
        <w:ind w:left="7380" w:hanging="360"/>
      </w:pPr>
    </w:lvl>
    <w:lvl w:ilvl="8" w:tplc="FFFFFFFF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8" w15:restartNumberingAfterBreak="0">
    <w:nsid w:val="1F3A310A"/>
    <w:multiLevelType w:val="hybridMultilevel"/>
    <w:tmpl w:val="C8D29B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decimal"/>
      <w:lvlText w:val="%3."/>
      <w:lvlJc w:val="left"/>
      <w:pPr>
        <w:ind w:left="2340" w:hanging="36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69155F"/>
    <w:multiLevelType w:val="hybridMultilevel"/>
    <w:tmpl w:val="C5887C6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2B3630"/>
    <w:multiLevelType w:val="hybridMultilevel"/>
    <w:tmpl w:val="0CF0D4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401CD1"/>
    <w:multiLevelType w:val="hybridMultilevel"/>
    <w:tmpl w:val="57B0659E"/>
    <w:lvl w:ilvl="0" w:tplc="C734C0E2">
      <w:start w:val="1"/>
      <w:numFmt w:val="decimal"/>
      <w:lvlText w:val="%1."/>
      <w:lvlJc w:val="left"/>
      <w:pPr>
        <w:ind w:left="144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2160" w:hanging="360"/>
      </w:pPr>
      <w:rPr>
        <w:b w:val="0"/>
        <w:bCs w:val="0"/>
      </w:r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B6C143F"/>
    <w:multiLevelType w:val="hybridMultilevel"/>
    <w:tmpl w:val="95FC76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F">
      <w:start w:val="1"/>
      <w:numFmt w:val="decimal"/>
      <w:lvlText w:val="%3."/>
      <w:lvlJc w:val="left"/>
      <w:pPr>
        <w:ind w:left="2340" w:hanging="36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A15CFF"/>
    <w:multiLevelType w:val="hybridMultilevel"/>
    <w:tmpl w:val="C2605B96"/>
    <w:lvl w:ilvl="0" w:tplc="FFFFFFFF">
      <w:start w:val="1"/>
      <w:numFmt w:val="decimal"/>
      <w:lvlText w:val="%1."/>
      <w:lvlJc w:val="left"/>
      <w:pPr>
        <w:ind w:left="1800" w:hanging="360"/>
      </w:pPr>
    </w:lvl>
    <w:lvl w:ilvl="1" w:tplc="08090019" w:tentative="1">
      <w:start w:val="1"/>
      <w:numFmt w:val="lowerLetter"/>
      <w:lvlText w:val="%2."/>
      <w:lvlJc w:val="left"/>
      <w:pPr>
        <w:ind w:left="900" w:hanging="360"/>
      </w:pPr>
    </w:lvl>
    <w:lvl w:ilvl="2" w:tplc="0809001B" w:tentative="1">
      <w:start w:val="1"/>
      <w:numFmt w:val="lowerRoman"/>
      <w:lvlText w:val="%3."/>
      <w:lvlJc w:val="right"/>
      <w:pPr>
        <w:ind w:left="1620" w:hanging="180"/>
      </w:pPr>
    </w:lvl>
    <w:lvl w:ilvl="3" w:tplc="0809000F" w:tentative="1">
      <w:start w:val="1"/>
      <w:numFmt w:val="decimal"/>
      <w:lvlText w:val="%4."/>
      <w:lvlJc w:val="left"/>
      <w:pPr>
        <w:ind w:left="2340" w:hanging="360"/>
      </w:pPr>
    </w:lvl>
    <w:lvl w:ilvl="4" w:tplc="08090019" w:tentative="1">
      <w:start w:val="1"/>
      <w:numFmt w:val="lowerLetter"/>
      <w:lvlText w:val="%5."/>
      <w:lvlJc w:val="left"/>
      <w:pPr>
        <w:ind w:left="3060" w:hanging="360"/>
      </w:pPr>
    </w:lvl>
    <w:lvl w:ilvl="5" w:tplc="0809001B" w:tentative="1">
      <w:start w:val="1"/>
      <w:numFmt w:val="lowerRoman"/>
      <w:lvlText w:val="%6."/>
      <w:lvlJc w:val="right"/>
      <w:pPr>
        <w:ind w:left="3780" w:hanging="180"/>
      </w:pPr>
    </w:lvl>
    <w:lvl w:ilvl="6" w:tplc="0809000F" w:tentative="1">
      <w:start w:val="1"/>
      <w:numFmt w:val="decimal"/>
      <w:lvlText w:val="%7."/>
      <w:lvlJc w:val="left"/>
      <w:pPr>
        <w:ind w:left="4500" w:hanging="360"/>
      </w:pPr>
    </w:lvl>
    <w:lvl w:ilvl="7" w:tplc="08090019" w:tentative="1">
      <w:start w:val="1"/>
      <w:numFmt w:val="lowerLetter"/>
      <w:lvlText w:val="%8."/>
      <w:lvlJc w:val="left"/>
      <w:pPr>
        <w:ind w:left="5220" w:hanging="360"/>
      </w:pPr>
    </w:lvl>
    <w:lvl w:ilvl="8" w:tplc="0809001B" w:tentative="1">
      <w:start w:val="1"/>
      <w:numFmt w:val="lowerRoman"/>
      <w:lvlText w:val="%9."/>
      <w:lvlJc w:val="right"/>
      <w:pPr>
        <w:ind w:left="5940" w:hanging="180"/>
      </w:pPr>
    </w:lvl>
  </w:abstractNum>
  <w:abstractNum w:abstractNumId="14" w15:restartNumberingAfterBreak="0">
    <w:nsid w:val="2E232E02"/>
    <w:multiLevelType w:val="multilevel"/>
    <w:tmpl w:val="7EEA4B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3D23F10"/>
    <w:multiLevelType w:val="hybridMultilevel"/>
    <w:tmpl w:val="F5FEAF04"/>
    <w:lvl w:ilvl="0" w:tplc="FFFFFFFF">
      <w:start w:val="1"/>
      <w:numFmt w:val="decimal"/>
      <w:lvlText w:val="%1."/>
      <w:lvlJc w:val="left"/>
      <w:pPr>
        <w:ind w:left="1800" w:hanging="360"/>
      </w:pPr>
    </w:lvl>
    <w:lvl w:ilvl="1" w:tplc="FFFFFFFF">
      <w:start w:val="1"/>
      <w:numFmt w:val="decimal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3CB53896"/>
    <w:multiLevelType w:val="hybridMultilevel"/>
    <w:tmpl w:val="F072D52A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18836C7"/>
    <w:multiLevelType w:val="multilevel"/>
    <w:tmpl w:val="748469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74730ED"/>
    <w:multiLevelType w:val="hybridMultilevel"/>
    <w:tmpl w:val="F8DCBE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9A631DB"/>
    <w:multiLevelType w:val="hybridMultilevel"/>
    <w:tmpl w:val="F5FEAF04"/>
    <w:lvl w:ilvl="0" w:tplc="FFFFFFFF">
      <w:start w:val="1"/>
      <w:numFmt w:val="decimal"/>
      <w:lvlText w:val="%1."/>
      <w:lvlJc w:val="left"/>
      <w:pPr>
        <w:ind w:left="2340" w:hanging="360"/>
      </w:pPr>
    </w:lvl>
    <w:lvl w:ilvl="1" w:tplc="FFFFFFFF">
      <w:start w:val="1"/>
      <w:numFmt w:val="decimal"/>
      <w:lvlText w:val="%2."/>
      <w:lvlJc w:val="left"/>
      <w:pPr>
        <w:ind w:left="3060" w:hanging="360"/>
      </w:pPr>
    </w:lvl>
    <w:lvl w:ilvl="2" w:tplc="FFFFFFFF" w:tentative="1">
      <w:start w:val="1"/>
      <w:numFmt w:val="lowerRoman"/>
      <w:lvlText w:val="%3."/>
      <w:lvlJc w:val="right"/>
      <w:pPr>
        <w:ind w:left="3780" w:hanging="180"/>
      </w:pPr>
    </w:lvl>
    <w:lvl w:ilvl="3" w:tplc="FFFFFFFF" w:tentative="1">
      <w:start w:val="1"/>
      <w:numFmt w:val="decimal"/>
      <w:lvlText w:val="%4."/>
      <w:lvlJc w:val="left"/>
      <w:pPr>
        <w:ind w:left="4500" w:hanging="360"/>
      </w:pPr>
    </w:lvl>
    <w:lvl w:ilvl="4" w:tplc="FFFFFFFF" w:tentative="1">
      <w:start w:val="1"/>
      <w:numFmt w:val="lowerLetter"/>
      <w:lvlText w:val="%5."/>
      <w:lvlJc w:val="left"/>
      <w:pPr>
        <w:ind w:left="5220" w:hanging="360"/>
      </w:pPr>
    </w:lvl>
    <w:lvl w:ilvl="5" w:tplc="FFFFFFFF" w:tentative="1">
      <w:start w:val="1"/>
      <w:numFmt w:val="lowerRoman"/>
      <w:lvlText w:val="%6."/>
      <w:lvlJc w:val="right"/>
      <w:pPr>
        <w:ind w:left="5940" w:hanging="180"/>
      </w:pPr>
    </w:lvl>
    <w:lvl w:ilvl="6" w:tplc="FFFFFFFF" w:tentative="1">
      <w:start w:val="1"/>
      <w:numFmt w:val="decimal"/>
      <w:lvlText w:val="%7."/>
      <w:lvlJc w:val="left"/>
      <w:pPr>
        <w:ind w:left="6660" w:hanging="360"/>
      </w:pPr>
    </w:lvl>
    <w:lvl w:ilvl="7" w:tplc="FFFFFFFF" w:tentative="1">
      <w:start w:val="1"/>
      <w:numFmt w:val="lowerLetter"/>
      <w:lvlText w:val="%8."/>
      <w:lvlJc w:val="left"/>
      <w:pPr>
        <w:ind w:left="7380" w:hanging="360"/>
      </w:pPr>
    </w:lvl>
    <w:lvl w:ilvl="8" w:tplc="FFFFFFFF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0" w15:restartNumberingAfterBreak="0">
    <w:nsid w:val="4ADA4024"/>
    <w:multiLevelType w:val="multilevel"/>
    <w:tmpl w:val="C08C6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577D47"/>
    <w:multiLevelType w:val="hybridMultilevel"/>
    <w:tmpl w:val="C5887C68"/>
    <w:lvl w:ilvl="0" w:tplc="03DC813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0962D2"/>
    <w:multiLevelType w:val="multilevel"/>
    <w:tmpl w:val="D7D467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FF23C70"/>
    <w:multiLevelType w:val="multilevel"/>
    <w:tmpl w:val="95D6D3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814370A"/>
    <w:multiLevelType w:val="hybridMultilevel"/>
    <w:tmpl w:val="F5FEAF04"/>
    <w:lvl w:ilvl="0" w:tplc="0809000F">
      <w:start w:val="1"/>
      <w:numFmt w:val="decimal"/>
      <w:lvlText w:val="%1."/>
      <w:lvlJc w:val="left"/>
      <w:pPr>
        <w:ind w:left="2340" w:hanging="360"/>
      </w:pPr>
    </w:lvl>
    <w:lvl w:ilvl="1" w:tplc="0809000F">
      <w:start w:val="1"/>
      <w:numFmt w:val="decimal"/>
      <w:lvlText w:val="%2."/>
      <w:lvlJc w:val="left"/>
      <w:pPr>
        <w:ind w:left="3060" w:hanging="360"/>
      </w:pPr>
    </w:lvl>
    <w:lvl w:ilvl="2" w:tplc="0809001B" w:tentative="1">
      <w:start w:val="1"/>
      <w:numFmt w:val="lowerRoman"/>
      <w:lvlText w:val="%3."/>
      <w:lvlJc w:val="right"/>
      <w:pPr>
        <w:ind w:left="3780" w:hanging="180"/>
      </w:pPr>
    </w:lvl>
    <w:lvl w:ilvl="3" w:tplc="0809000F" w:tentative="1">
      <w:start w:val="1"/>
      <w:numFmt w:val="decimal"/>
      <w:lvlText w:val="%4."/>
      <w:lvlJc w:val="left"/>
      <w:pPr>
        <w:ind w:left="4500" w:hanging="360"/>
      </w:pPr>
    </w:lvl>
    <w:lvl w:ilvl="4" w:tplc="08090019" w:tentative="1">
      <w:start w:val="1"/>
      <w:numFmt w:val="lowerLetter"/>
      <w:lvlText w:val="%5."/>
      <w:lvlJc w:val="left"/>
      <w:pPr>
        <w:ind w:left="5220" w:hanging="360"/>
      </w:pPr>
    </w:lvl>
    <w:lvl w:ilvl="5" w:tplc="0809001B" w:tentative="1">
      <w:start w:val="1"/>
      <w:numFmt w:val="lowerRoman"/>
      <w:lvlText w:val="%6."/>
      <w:lvlJc w:val="right"/>
      <w:pPr>
        <w:ind w:left="5940" w:hanging="180"/>
      </w:pPr>
    </w:lvl>
    <w:lvl w:ilvl="6" w:tplc="0809000F" w:tentative="1">
      <w:start w:val="1"/>
      <w:numFmt w:val="decimal"/>
      <w:lvlText w:val="%7."/>
      <w:lvlJc w:val="left"/>
      <w:pPr>
        <w:ind w:left="6660" w:hanging="360"/>
      </w:pPr>
    </w:lvl>
    <w:lvl w:ilvl="7" w:tplc="08090019" w:tentative="1">
      <w:start w:val="1"/>
      <w:numFmt w:val="lowerLetter"/>
      <w:lvlText w:val="%8."/>
      <w:lvlJc w:val="left"/>
      <w:pPr>
        <w:ind w:left="7380" w:hanging="360"/>
      </w:pPr>
    </w:lvl>
    <w:lvl w:ilvl="8" w:tplc="08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5" w15:restartNumberingAfterBreak="0">
    <w:nsid w:val="5B4109D3"/>
    <w:multiLevelType w:val="hybridMultilevel"/>
    <w:tmpl w:val="D4D44F7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AF700FAC">
      <w:start w:val="1"/>
      <w:numFmt w:val="lowerLetter"/>
      <w:lvlText w:val="%2."/>
      <w:lvlJc w:val="left"/>
      <w:pPr>
        <w:ind w:left="2160" w:hanging="360"/>
      </w:pPr>
      <w:rPr>
        <w:b w:val="0"/>
        <w:bCs w:val="0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5C144554"/>
    <w:multiLevelType w:val="multilevel"/>
    <w:tmpl w:val="B194FA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F150506"/>
    <w:multiLevelType w:val="multilevel"/>
    <w:tmpl w:val="BDC85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0CC36A7"/>
    <w:multiLevelType w:val="hybridMultilevel"/>
    <w:tmpl w:val="F866F0C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2522E8"/>
    <w:multiLevelType w:val="multilevel"/>
    <w:tmpl w:val="882ED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4A26500"/>
    <w:multiLevelType w:val="hybridMultilevel"/>
    <w:tmpl w:val="D7BE1EF2"/>
    <w:lvl w:ilvl="0" w:tplc="A57AD290">
      <w:start w:val="1"/>
      <w:numFmt w:val="decimal"/>
      <w:lvlText w:val="%1."/>
      <w:lvlJc w:val="left"/>
      <w:pPr>
        <w:ind w:left="1440" w:hanging="360"/>
      </w:pPr>
      <w:rPr>
        <w:b w:val="0"/>
        <w:bCs w:val="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F2E1594"/>
    <w:multiLevelType w:val="hybridMultilevel"/>
    <w:tmpl w:val="1C7E8CB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1052C81"/>
    <w:multiLevelType w:val="hybridMultilevel"/>
    <w:tmpl w:val="15164B1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-540" w:hanging="360"/>
      </w:pPr>
    </w:lvl>
    <w:lvl w:ilvl="2" w:tplc="0809001B" w:tentative="1">
      <w:start w:val="1"/>
      <w:numFmt w:val="lowerRoman"/>
      <w:lvlText w:val="%3."/>
      <w:lvlJc w:val="right"/>
      <w:pPr>
        <w:ind w:left="180" w:hanging="180"/>
      </w:pPr>
    </w:lvl>
    <w:lvl w:ilvl="3" w:tplc="0809000F" w:tentative="1">
      <w:start w:val="1"/>
      <w:numFmt w:val="decimal"/>
      <w:lvlText w:val="%4."/>
      <w:lvlJc w:val="left"/>
      <w:pPr>
        <w:ind w:left="900" w:hanging="360"/>
      </w:pPr>
    </w:lvl>
    <w:lvl w:ilvl="4" w:tplc="08090019" w:tentative="1">
      <w:start w:val="1"/>
      <w:numFmt w:val="lowerLetter"/>
      <w:lvlText w:val="%5."/>
      <w:lvlJc w:val="left"/>
      <w:pPr>
        <w:ind w:left="1620" w:hanging="360"/>
      </w:pPr>
    </w:lvl>
    <w:lvl w:ilvl="5" w:tplc="0809001B" w:tentative="1">
      <w:start w:val="1"/>
      <w:numFmt w:val="lowerRoman"/>
      <w:lvlText w:val="%6."/>
      <w:lvlJc w:val="right"/>
      <w:pPr>
        <w:ind w:left="2340" w:hanging="180"/>
      </w:pPr>
    </w:lvl>
    <w:lvl w:ilvl="6" w:tplc="0809000F" w:tentative="1">
      <w:start w:val="1"/>
      <w:numFmt w:val="decimal"/>
      <w:lvlText w:val="%7."/>
      <w:lvlJc w:val="left"/>
      <w:pPr>
        <w:ind w:left="3060" w:hanging="360"/>
      </w:pPr>
    </w:lvl>
    <w:lvl w:ilvl="7" w:tplc="08090019" w:tentative="1">
      <w:start w:val="1"/>
      <w:numFmt w:val="lowerLetter"/>
      <w:lvlText w:val="%8."/>
      <w:lvlJc w:val="left"/>
      <w:pPr>
        <w:ind w:left="3780" w:hanging="360"/>
      </w:pPr>
    </w:lvl>
    <w:lvl w:ilvl="8" w:tplc="0809001B" w:tentative="1">
      <w:start w:val="1"/>
      <w:numFmt w:val="lowerRoman"/>
      <w:lvlText w:val="%9."/>
      <w:lvlJc w:val="right"/>
      <w:pPr>
        <w:ind w:left="4500" w:hanging="180"/>
      </w:pPr>
    </w:lvl>
  </w:abstractNum>
  <w:abstractNum w:abstractNumId="33" w15:restartNumberingAfterBreak="0">
    <w:nsid w:val="72F204DD"/>
    <w:multiLevelType w:val="multilevel"/>
    <w:tmpl w:val="9F0CF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37F3254"/>
    <w:multiLevelType w:val="multilevel"/>
    <w:tmpl w:val="13144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55C2636"/>
    <w:multiLevelType w:val="hybridMultilevel"/>
    <w:tmpl w:val="BC0C9AEC"/>
    <w:lvl w:ilvl="0" w:tplc="BB3A38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80F2D89"/>
    <w:multiLevelType w:val="hybridMultilevel"/>
    <w:tmpl w:val="70525A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A57AD290">
      <w:start w:val="1"/>
      <w:numFmt w:val="decimal"/>
      <w:lvlText w:val="%2."/>
      <w:lvlJc w:val="left"/>
      <w:pPr>
        <w:ind w:left="1440" w:hanging="360"/>
      </w:pPr>
      <w:rPr>
        <w:b w:val="0"/>
        <w:bCs w:val="0"/>
      </w:rPr>
    </w:lvl>
    <w:lvl w:ilvl="2" w:tplc="0809000F">
      <w:start w:val="1"/>
      <w:numFmt w:val="decimal"/>
      <w:lvlText w:val="%3."/>
      <w:lvlJc w:val="left"/>
      <w:pPr>
        <w:ind w:left="2340" w:hanging="36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474CFF"/>
    <w:multiLevelType w:val="hybridMultilevel"/>
    <w:tmpl w:val="F5FEAF04"/>
    <w:lvl w:ilvl="0" w:tplc="FFFFFFFF">
      <w:start w:val="1"/>
      <w:numFmt w:val="decimal"/>
      <w:lvlText w:val="%1."/>
      <w:lvlJc w:val="left"/>
      <w:pPr>
        <w:ind w:left="2340" w:hanging="360"/>
      </w:pPr>
    </w:lvl>
    <w:lvl w:ilvl="1" w:tplc="FFFFFFFF">
      <w:start w:val="1"/>
      <w:numFmt w:val="decimal"/>
      <w:lvlText w:val="%2."/>
      <w:lvlJc w:val="left"/>
      <w:pPr>
        <w:ind w:left="3060" w:hanging="360"/>
      </w:pPr>
    </w:lvl>
    <w:lvl w:ilvl="2" w:tplc="FFFFFFFF" w:tentative="1">
      <w:start w:val="1"/>
      <w:numFmt w:val="lowerRoman"/>
      <w:lvlText w:val="%3."/>
      <w:lvlJc w:val="right"/>
      <w:pPr>
        <w:ind w:left="3780" w:hanging="180"/>
      </w:pPr>
    </w:lvl>
    <w:lvl w:ilvl="3" w:tplc="FFFFFFFF" w:tentative="1">
      <w:start w:val="1"/>
      <w:numFmt w:val="decimal"/>
      <w:lvlText w:val="%4."/>
      <w:lvlJc w:val="left"/>
      <w:pPr>
        <w:ind w:left="4500" w:hanging="360"/>
      </w:pPr>
    </w:lvl>
    <w:lvl w:ilvl="4" w:tplc="FFFFFFFF" w:tentative="1">
      <w:start w:val="1"/>
      <w:numFmt w:val="lowerLetter"/>
      <w:lvlText w:val="%5."/>
      <w:lvlJc w:val="left"/>
      <w:pPr>
        <w:ind w:left="5220" w:hanging="360"/>
      </w:pPr>
    </w:lvl>
    <w:lvl w:ilvl="5" w:tplc="FFFFFFFF" w:tentative="1">
      <w:start w:val="1"/>
      <w:numFmt w:val="lowerRoman"/>
      <w:lvlText w:val="%6."/>
      <w:lvlJc w:val="right"/>
      <w:pPr>
        <w:ind w:left="5940" w:hanging="180"/>
      </w:pPr>
    </w:lvl>
    <w:lvl w:ilvl="6" w:tplc="FFFFFFFF" w:tentative="1">
      <w:start w:val="1"/>
      <w:numFmt w:val="decimal"/>
      <w:lvlText w:val="%7."/>
      <w:lvlJc w:val="left"/>
      <w:pPr>
        <w:ind w:left="6660" w:hanging="360"/>
      </w:pPr>
    </w:lvl>
    <w:lvl w:ilvl="7" w:tplc="FFFFFFFF" w:tentative="1">
      <w:start w:val="1"/>
      <w:numFmt w:val="lowerLetter"/>
      <w:lvlText w:val="%8."/>
      <w:lvlJc w:val="left"/>
      <w:pPr>
        <w:ind w:left="7380" w:hanging="360"/>
      </w:pPr>
    </w:lvl>
    <w:lvl w:ilvl="8" w:tplc="FFFFFFFF" w:tentative="1">
      <w:start w:val="1"/>
      <w:numFmt w:val="lowerRoman"/>
      <w:lvlText w:val="%9."/>
      <w:lvlJc w:val="right"/>
      <w:pPr>
        <w:ind w:left="8100" w:hanging="180"/>
      </w:pPr>
    </w:lvl>
  </w:abstractNum>
  <w:num w:numId="1" w16cid:durableId="1605571078">
    <w:abstractNumId w:val="12"/>
  </w:num>
  <w:num w:numId="2" w16cid:durableId="1376616137">
    <w:abstractNumId w:val="18"/>
  </w:num>
  <w:num w:numId="3" w16cid:durableId="1347949628">
    <w:abstractNumId w:val="2"/>
  </w:num>
  <w:num w:numId="4" w16cid:durableId="230846561">
    <w:abstractNumId w:val="0"/>
  </w:num>
  <w:num w:numId="5" w16cid:durableId="947198059">
    <w:abstractNumId w:val="31"/>
  </w:num>
  <w:num w:numId="6" w16cid:durableId="1937639568">
    <w:abstractNumId w:val="6"/>
  </w:num>
  <w:num w:numId="7" w16cid:durableId="1156652129">
    <w:abstractNumId w:val="25"/>
  </w:num>
  <w:num w:numId="8" w16cid:durableId="1154836665">
    <w:abstractNumId w:val="35"/>
  </w:num>
  <w:num w:numId="9" w16cid:durableId="1284195952">
    <w:abstractNumId w:val="5"/>
  </w:num>
  <w:num w:numId="10" w16cid:durableId="990329436">
    <w:abstractNumId w:val="11"/>
  </w:num>
  <w:num w:numId="11" w16cid:durableId="472646388">
    <w:abstractNumId w:val="10"/>
  </w:num>
  <w:num w:numId="12" w16cid:durableId="970020232">
    <w:abstractNumId w:val="28"/>
  </w:num>
  <w:num w:numId="13" w16cid:durableId="1835148403">
    <w:abstractNumId w:val="21"/>
  </w:num>
  <w:num w:numId="14" w16cid:durableId="608973997">
    <w:abstractNumId w:val="36"/>
  </w:num>
  <w:num w:numId="15" w16cid:durableId="1836219049">
    <w:abstractNumId w:val="16"/>
  </w:num>
  <w:num w:numId="16" w16cid:durableId="820275700">
    <w:abstractNumId w:val="4"/>
  </w:num>
  <w:num w:numId="17" w16cid:durableId="403526756">
    <w:abstractNumId w:val="24"/>
  </w:num>
  <w:num w:numId="18" w16cid:durableId="1659457413">
    <w:abstractNumId w:val="3"/>
  </w:num>
  <w:num w:numId="19" w16cid:durableId="576524370">
    <w:abstractNumId w:val="37"/>
  </w:num>
  <w:num w:numId="20" w16cid:durableId="549223544">
    <w:abstractNumId w:val="7"/>
  </w:num>
  <w:num w:numId="21" w16cid:durableId="1513371628">
    <w:abstractNumId w:val="19"/>
  </w:num>
  <w:num w:numId="22" w16cid:durableId="1401828931">
    <w:abstractNumId w:val="32"/>
  </w:num>
  <w:num w:numId="23" w16cid:durableId="344719694">
    <w:abstractNumId w:val="8"/>
  </w:num>
  <w:num w:numId="24" w16cid:durableId="1650137837">
    <w:abstractNumId w:val="13"/>
  </w:num>
  <w:num w:numId="25" w16cid:durableId="130297131">
    <w:abstractNumId w:val="15"/>
  </w:num>
  <w:num w:numId="26" w16cid:durableId="1588271491">
    <w:abstractNumId w:val="30"/>
  </w:num>
  <w:num w:numId="27" w16cid:durableId="1683892021">
    <w:abstractNumId w:val="26"/>
    <w:lvlOverride w:ilvl="0">
      <w:startOverride w:val="1"/>
    </w:lvlOverride>
  </w:num>
  <w:num w:numId="28" w16cid:durableId="20791173">
    <w:abstractNumId w:val="26"/>
    <w:lvlOverride w:ilvl="0">
      <w:startOverride w:val="2"/>
    </w:lvlOverride>
  </w:num>
  <w:num w:numId="29" w16cid:durableId="610557092">
    <w:abstractNumId w:val="9"/>
  </w:num>
  <w:num w:numId="30" w16cid:durableId="1989704540">
    <w:abstractNumId w:val="22"/>
    <w:lvlOverride w:ilvl="0">
      <w:startOverride w:val="2"/>
    </w:lvlOverride>
  </w:num>
  <w:num w:numId="31" w16cid:durableId="906576063">
    <w:abstractNumId w:val="22"/>
    <w:lvlOverride w:ilvl="0">
      <w:startOverride w:val="3"/>
    </w:lvlOverride>
  </w:num>
  <w:num w:numId="32" w16cid:durableId="2020695435">
    <w:abstractNumId w:val="23"/>
    <w:lvlOverride w:ilvl="0">
      <w:startOverride w:val="2"/>
    </w:lvlOverride>
  </w:num>
  <w:num w:numId="33" w16cid:durableId="933394444">
    <w:abstractNumId w:val="23"/>
    <w:lvlOverride w:ilvl="0">
      <w:startOverride w:val="3"/>
    </w:lvlOverride>
  </w:num>
  <w:num w:numId="34" w16cid:durableId="1610434510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5" w16cid:durableId="1835222115">
    <w:abstractNumId w:val="23"/>
    <w:lvlOverride w:ilvl="0">
      <w:startOverride w:val="4"/>
    </w:lvlOverride>
  </w:num>
  <w:num w:numId="36" w16cid:durableId="1322198210">
    <w:abstractNumId w:val="23"/>
    <w:lvlOverride w:ilvl="0">
      <w:startOverride w:val="5"/>
    </w:lvlOverride>
  </w:num>
  <w:num w:numId="37" w16cid:durableId="1371688476">
    <w:abstractNumId w:val="33"/>
    <w:lvlOverride w:ilvl="0">
      <w:startOverride w:val="9"/>
    </w:lvlOverride>
  </w:num>
  <w:num w:numId="38" w16cid:durableId="1026178140">
    <w:abstractNumId w:val="33"/>
    <w:lvlOverride w:ilvl="0">
      <w:startOverride w:val="10"/>
    </w:lvlOverride>
  </w:num>
  <w:num w:numId="39" w16cid:durableId="1279794356">
    <w:abstractNumId w:val="33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40" w16cid:durableId="710888166">
    <w:abstractNumId w:val="34"/>
    <w:lvlOverride w:ilvl="0">
      <w:startOverride w:val="11"/>
    </w:lvlOverride>
  </w:num>
  <w:num w:numId="41" w16cid:durableId="1941790128">
    <w:abstractNumId w:val="34"/>
    <w:lvlOverride w:ilvl="0">
      <w:startOverride w:val="12"/>
    </w:lvlOverride>
  </w:num>
  <w:num w:numId="42" w16cid:durableId="1069957853">
    <w:abstractNumId w:val="34"/>
    <w:lvlOverride w:ilvl="0">
      <w:startOverride w:val="13"/>
    </w:lvlOverride>
  </w:num>
  <w:num w:numId="43" w16cid:durableId="280038716">
    <w:abstractNumId w:val="34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44" w16cid:durableId="518813155">
    <w:abstractNumId w:val="1"/>
    <w:lvlOverride w:ilvl="0">
      <w:startOverride w:val="20"/>
    </w:lvlOverride>
  </w:num>
  <w:num w:numId="45" w16cid:durableId="158427976">
    <w:abstractNumId w:val="1"/>
    <w:lvlOverride w:ilvl="0">
      <w:startOverride w:val="21"/>
    </w:lvlOverride>
  </w:num>
  <w:num w:numId="46" w16cid:durableId="1375695644">
    <w:abstractNumId w:val="14"/>
    <w:lvlOverride w:ilvl="0">
      <w:startOverride w:val="1"/>
    </w:lvlOverride>
  </w:num>
  <w:num w:numId="47" w16cid:durableId="865557442">
    <w:abstractNumId w:val="20"/>
  </w:num>
  <w:num w:numId="48" w16cid:durableId="385372526">
    <w:abstractNumId w:val="17"/>
    <w:lvlOverride w:ilvl="0">
      <w:startOverride w:val="2"/>
    </w:lvlOverride>
  </w:num>
  <w:num w:numId="49" w16cid:durableId="1929802179">
    <w:abstractNumId w:val="17"/>
    <w:lvlOverride w:ilvl="0">
      <w:startOverride w:val="3"/>
    </w:lvlOverride>
  </w:num>
  <w:num w:numId="50" w16cid:durableId="392579700">
    <w:abstractNumId w:val="17"/>
    <w:lvlOverride w:ilvl="0">
      <w:startOverride w:val="4"/>
    </w:lvlOverride>
  </w:num>
  <w:num w:numId="51" w16cid:durableId="990019454">
    <w:abstractNumId w:val="27"/>
  </w:num>
  <w:num w:numId="52" w16cid:durableId="1529684336">
    <w:abstractNumId w:val="29"/>
    <w:lvlOverride w:ilvl="0">
      <w:startOverride w:val="3"/>
    </w:lvlOverride>
  </w:num>
  <w:num w:numId="53" w16cid:durableId="305821553">
    <w:abstractNumId w:val="29"/>
    <w:lvlOverride w:ilvl="0">
      <w:startOverride w:val="4"/>
    </w:lvlOverride>
  </w:num>
  <w:num w:numId="54" w16cid:durableId="179244779">
    <w:abstractNumId w:val="29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55" w16cid:durableId="873734931">
    <w:abstractNumId w:val="29"/>
    <w:lvlOverride w:ilvl="0">
      <w:startOverride w:val="5"/>
    </w:lvlOverride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Eswarapragada Naga Vasishta">
    <w15:presenceInfo w15:providerId="AD" w15:userId="S::eswarapragada.vasitha@autorabit.com::2893f105-d511-4cfb-8801-c1c03dad6d5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29B779C"/>
    <w:rsid w:val="00000AD5"/>
    <w:rsid w:val="00005A63"/>
    <w:rsid w:val="000073B2"/>
    <w:rsid w:val="0001101E"/>
    <w:rsid w:val="00013406"/>
    <w:rsid w:val="0001698F"/>
    <w:rsid w:val="000208F8"/>
    <w:rsid w:val="00032A7C"/>
    <w:rsid w:val="00035F0D"/>
    <w:rsid w:val="000371B7"/>
    <w:rsid w:val="0004165B"/>
    <w:rsid w:val="000474A2"/>
    <w:rsid w:val="00052DD7"/>
    <w:rsid w:val="00056372"/>
    <w:rsid w:val="000566B2"/>
    <w:rsid w:val="00064810"/>
    <w:rsid w:val="00064D2E"/>
    <w:rsid w:val="00066FC5"/>
    <w:rsid w:val="000700A5"/>
    <w:rsid w:val="00071A93"/>
    <w:rsid w:val="0007463C"/>
    <w:rsid w:val="00074EFF"/>
    <w:rsid w:val="000868BA"/>
    <w:rsid w:val="0009580B"/>
    <w:rsid w:val="000A0290"/>
    <w:rsid w:val="000A53B8"/>
    <w:rsid w:val="000A7877"/>
    <w:rsid w:val="000B107A"/>
    <w:rsid w:val="000B5482"/>
    <w:rsid w:val="000B5E18"/>
    <w:rsid w:val="000B5E46"/>
    <w:rsid w:val="000B7231"/>
    <w:rsid w:val="000C1B20"/>
    <w:rsid w:val="000C455B"/>
    <w:rsid w:val="000C6F12"/>
    <w:rsid w:val="000C7ED9"/>
    <w:rsid w:val="000D1921"/>
    <w:rsid w:val="000D33F5"/>
    <w:rsid w:val="000F0634"/>
    <w:rsid w:val="000F2261"/>
    <w:rsid w:val="000F6C6C"/>
    <w:rsid w:val="000F7BA0"/>
    <w:rsid w:val="0010017B"/>
    <w:rsid w:val="00101267"/>
    <w:rsid w:val="00101777"/>
    <w:rsid w:val="00101F82"/>
    <w:rsid w:val="00102470"/>
    <w:rsid w:val="00106B23"/>
    <w:rsid w:val="001078E2"/>
    <w:rsid w:val="00113746"/>
    <w:rsid w:val="0011519F"/>
    <w:rsid w:val="0011574E"/>
    <w:rsid w:val="00121F19"/>
    <w:rsid w:val="00122D1A"/>
    <w:rsid w:val="00123AF7"/>
    <w:rsid w:val="0013147D"/>
    <w:rsid w:val="001376B0"/>
    <w:rsid w:val="00140C91"/>
    <w:rsid w:val="00142693"/>
    <w:rsid w:val="00144358"/>
    <w:rsid w:val="001456AE"/>
    <w:rsid w:val="00147A2E"/>
    <w:rsid w:val="001522C9"/>
    <w:rsid w:val="001533E5"/>
    <w:rsid w:val="0015373D"/>
    <w:rsid w:val="001548E6"/>
    <w:rsid w:val="00155787"/>
    <w:rsid w:val="0015657B"/>
    <w:rsid w:val="00164D19"/>
    <w:rsid w:val="0017295D"/>
    <w:rsid w:val="001767EE"/>
    <w:rsid w:val="00180B6A"/>
    <w:rsid w:val="00181718"/>
    <w:rsid w:val="001824BE"/>
    <w:rsid w:val="001850D9"/>
    <w:rsid w:val="00190FAE"/>
    <w:rsid w:val="00193906"/>
    <w:rsid w:val="00196115"/>
    <w:rsid w:val="00196953"/>
    <w:rsid w:val="001A3587"/>
    <w:rsid w:val="001A52B6"/>
    <w:rsid w:val="001A7B06"/>
    <w:rsid w:val="001B0BC5"/>
    <w:rsid w:val="001B3BE5"/>
    <w:rsid w:val="001C314A"/>
    <w:rsid w:val="001C5084"/>
    <w:rsid w:val="001D0EC0"/>
    <w:rsid w:val="001D230C"/>
    <w:rsid w:val="001D5F2F"/>
    <w:rsid w:val="001D668D"/>
    <w:rsid w:val="001E2591"/>
    <w:rsid w:val="001E4FC8"/>
    <w:rsid w:val="001E5D38"/>
    <w:rsid w:val="001E798E"/>
    <w:rsid w:val="001E7B4C"/>
    <w:rsid w:val="001F5BDD"/>
    <w:rsid w:val="001F6FB7"/>
    <w:rsid w:val="00200AFD"/>
    <w:rsid w:val="00202822"/>
    <w:rsid w:val="002065E2"/>
    <w:rsid w:val="00206F3D"/>
    <w:rsid w:val="00207DAD"/>
    <w:rsid w:val="00207DCA"/>
    <w:rsid w:val="0021064E"/>
    <w:rsid w:val="0021294E"/>
    <w:rsid w:val="002157E9"/>
    <w:rsid w:val="00225583"/>
    <w:rsid w:val="00233A2E"/>
    <w:rsid w:val="002340AF"/>
    <w:rsid w:val="00234BA2"/>
    <w:rsid w:val="00234D70"/>
    <w:rsid w:val="00234F77"/>
    <w:rsid w:val="00242B9E"/>
    <w:rsid w:val="002448B6"/>
    <w:rsid w:val="00245E79"/>
    <w:rsid w:val="00247354"/>
    <w:rsid w:val="0025230C"/>
    <w:rsid w:val="00256365"/>
    <w:rsid w:val="00261133"/>
    <w:rsid w:val="00262C55"/>
    <w:rsid w:val="0026423E"/>
    <w:rsid w:val="00266A34"/>
    <w:rsid w:val="00266D66"/>
    <w:rsid w:val="00267DA8"/>
    <w:rsid w:val="00272417"/>
    <w:rsid w:val="0027688A"/>
    <w:rsid w:val="00281C4B"/>
    <w:rsid w:val="00283738"/>
    <w:rsid w:val="002841B5"/>
    <w:rsid w:val="00291F9F"/>
    <w:rsid w:val="002933BC"/>
    <w:rsid w:val="002948E5"/>
    <w:rsid w:val="002948FF"/>
    <w:rsid w:val="00294E8E"/>
    <w:rsid w:val="0029503C"/>
    <w:rsid w:val="0029630A"/>
    <w:rsid w:val="00297C0C"/>
    <w:rsid w:val="002A1343"/>
    <w:rsid w:val="002A4EB5"/>
    <w:rsid w:val="002A5B12"/>
    <w:rsid w:val="002A694F"/>
    <w:rsid w:val="002B191B"/>
    <w:rsid w:val="002B5574"/>
    <w:rsid w:val="002B63C4"/>
    <w:rsid w:val="002C6285"/>
    <w:rsid w:val="002C7CAD"/>
    <w:rsid w:val="002D111D"/>
    <w:rsid w:val="002D1B15"/>
    <w:rsid w:val="002D52F5"/>
    <w:rsid w:val="002F0019"/>
    <w:rsid w:val="002F0642"/>
    <w:rsid w:val="002F1958"/>
    <w:rsid w:val="002F263D"/>
    <w:rsid w:val="002F507E"/>
    <w:rsid w:val="002F5D79"/>
    <w:rsid w:val="00303B78"/>
    <w:rsid w:val="003045CB"/>
    <w:rsid w:val="003053D5"/>
    <w:rsid w:val="0030598D"/>
    <w:rsid w:val="0031168D"/>
    <w:rsid w:val="00314280"/>
    <w:rsid w:val="00314B5D"/>
    <w:rsid w:val="00314F48"/>
    <w:rsid w:val="003153C1"/>
    <w:rsid w:val="00316CFE"/>
    <w:rsid w:val="003250F8"/>
    <w:rsid w:val="00332CD6"/>
    <w:rsid w:val="00332D8B"/>
    <w:rsid w:val="00334AD9"/>
    <w:rsid w:val="00336B3C"/>
    <w:rsid w:val="003464A6"/>
    <w:rsid w:val="00346D1E"/>
    <w:rsid w:val="003513C9"/>
    <w:rsid w:val="00357AE3"/>
    <w:rsid w:val="00357D10"/>
    <w:rsid w:val="00357FC2"/>
    <w:rsid w:val="003646CB"/>
    <w:rsid w:val="00365092"/>
    <w:rsid w:val="003655DC"/>
    <w:rsid w:val="00365A79"/>
    <w:rsid w:val="00366218"/>
    <w:rsid w:val="00367FD1"/>
    <w:rsid w:val="00370123"/>
    <w:rsid w:val="003702F8"/>
    <w:rsid w:val="00370417"/>
    <w:rsid w:val="00372C4D"/>
    <w:rsid w:val="0038278B"/>
    <w:rsid w:val="00386E2E"/>
    <w:rsid w:val="003875F2"/>
    <w:rsid w:val="00391792"/>
    <w:rsid w:val="003928E5"/>
    <w:rsid w:val="00397FCA"/>
    <w:rsid w:val="003A2C1B"/>
    <w:rsid w:val="003A4E9B"/>
    <w:rsid w:val="003A74E2"/>
    <w:rsid w:val="003B007C"/>
    <w:rsid w:val="003B3BB6"/>
    <w:rsid w:val="003B5B30"/>
    <w:rsid w:val="003C00C6"/>
    <w:rsid w:val="003C13B6"/>
    <w:rsid w:val="003C3CA0"/>
    <w:rsid w:val="003C4903"/>
    <w:rsid w:val="003C5D01"/>
    <w:rsid w:val="003D200F"/>
    <w:rsid w:val="003D3F8C"/>
    <w:rsid w:val="003D4812"/>
    <w:rsid w:val="003D5937"/>
    <w:rsid w:val="003D627D"/>
    <w:rsid w:val="003E2A1E"/>
    <w:rsid w:val="003E59ED"/>
    <w:rsid w:val="003E5A11"/>
    <w:rsid w:val="003E6AE3"/>
    <w:rsid w:val="003F0CDA"/>
    <w:rsid w:val="003F188E"/>
    <w:rsid w:val="003F1F46"/>
    <w:rsid w:val="003F2FAA"/>
    <w:rsid w:val="003F528E"/>
    <w:rsid w:val="003F5572"/>
    <w:rsid w:val="003F7DBE"/>
    <w:rsid w:val="00401C9A"/>
    <w:rsid w:val="0040317D"/>
    <w:rsid w:val="0040447F"/>
    <w:rsid w:val="0040514D"/>
    <w:rsid w:val="00411D0C"/>
    <w:rsid w:val="00412E91"/>
    <w:rsid w:val="00413768"/>
    <w:rsid w:val="00413A50"/>
    <w:rsid w:val="0041543F"/>
    <w:rsid w:val="00416ABA"/>
    <w:rsid w:val="00422FF8"/>
    <w:rsid w:val="0042371F"/>
    <w:rsid w:val="00430C64"/>
    <w:rsid w:val="004318C3"/>
    <w:rsid w:val="004324F5"/>
    <w:rsid w:val="00432EC1"/>
    <w:rsid w:val="00433EE1"/>
    <w:rsid w:val="0043522F"/>
    <w:rsid w:val="00435A06"/>
    <w:rsid w:val="004408AE"/>
    <w:rsid w:val="00442932"/>
    <w:rsid w:val="00450C84"/>
    <w:rsid w:val="00460058"/>
    <w:rsid w:val="00460ACC"/>
    <w:rsid w:val="00460CC3"/>
    <w:rsid w:val="004617F4"/>
    <w:rsid w:val="004701F2"/>
    <w:rsid w:val="004734D7"/>
    <w:rsid w:val="00474494"/>
    <w:rsid w:val="004772B6"/>
    <w:rsid w:val="0047792A"/>
    <w:rsid w:val="004826D3"/>
    <w:rsid w:val="00483E93"/>
    <w:rsid w:val="004863A1"/>
    <w:rsid w:val="00490B63"/>
    <w:rsid w:val="00493577"/>
    <w:rsid w:val="004951C4"/>
    <w:rsid w:val="004975CA"/>
    <w:rsid w:val="004A3420"/>
    <w:rsid w:val="004A6954"/>
    <w:rsid w:val="004A7B6D"/>
    <w:rsid w:val="004B382F"/>
    <w:rsid w:val="004C1093"/>
    <w:rsid w:val="004C66C0"/>
    <w:rsid w:val="004C699A"/>
    <w:rsid w:val="004C7C26"/>
    <w:rsid w:val="004C7ECA"/>
    <w:rsid w:val="004D013C"/>
    <w:rsid w:val="004D013F"/>
    <w:rsid w:val="004D1748"/>
    <w:rsid w:val="004D1EF0"/>
    <w:rsid w:val="004D1FBF"/>
    <w:rsid w:val="004D3830"/>
    <w:rsid w:val="004D4B04"/>
    <w:rsid w:val="004D65B0"/>
    <w:rsid w:val="004D7016"/>
    <w:rsid w:val="004E4336"/>
    <w:rsid w:val="004E6236"/>
    <w:rsid w:val="004F0710"/>
    <w:rsid w:val="00505BD8"/>
    <w:rsid w:val="00505DCA"/>
    <w:rsid w:val="005071A4"/>
    <w:rsid w:val="0050728C"/>
    <w:rsid w:val="00511B5E"/>
    <w:rsid w:val="005222EC"/>
    <w:rsid w:val="005363CB"/>
    <w:rsid w:val="00540609"/>
    <w:rsid w:val="00541669"/>
    <w:rsid w:val="00545101"/>
    <w:rsid w:val="00545DD8"/>
    <w:rsid w:val="00545FF9"/>
    <w:rsid w:val="00546B62"/>
    <w:rsid w:val="0055046E"/>
    <w:rsid w:val="005520FD"/>
    <w:rsid w:val="005523A6"/>
    <w:rsid w:val="00553D1F"/>
    <w:rsid w:val="005574AB"/>
    <w:rsid w:val="005624A6"/>
    <w:rsid w:val="0056251C"/>
    <w:rsid w:val="005642A7"/>
    <w:rsid w:val="00564766"/>
    <w:rsid w:val="00571152"/>
    <w:rsid w:val="005739C0"/>
    <w:rsid w:val="00574ED8"/>
    <w:rsid w:val="00581929"/>
    <w:rsid w:val="00587B97"/>
    <w:rsid w:val="005924AF"/>
    <w:rsid w:val="00597778"/>
    <w:rsid w:val="005A121D"/>
    <w:rsid w:val="005A3DBF"/>
    <w:rsid w:val="005B6E91"/>
    <w:rsid w:val="005B703C"/>
    <w:rsid w:val="005C1F92"/>
    <w:rsid w:val="005C51F0"/>
    <w:rsid w:val="005C61A6"/>
    <w:rsid w:val="005C6408"/>
    <w:rsid w:val="005D692A"/>
    <w:rsid w:val="005E41C3"/>
    <w:rsid w:val="005F1FA3"/>
    <w:rsid w:val="00602739"/>
    <w:rsid w:val="006028A3"/>
    <w:rsid w:val="00606626"/>
    <w:rsid w:val="006119BD"/>
    <w:rsid w:val="006121D8"/>
    <w:rsid w:val="00613344"/>
    <w:rsid w:val="006154C0"/>
    <w:rsid w:val="00620171"/>
    <w:rsid w:val="006204D3"/>
    <w:rsid w:val="00631121"/>
    <w:rsid w:val="006336EE"/>
    <w:rsid w:val="006342B0"/>
    <w:rsid w:val="00634F37"/>
    <w:rsid w:val="0064174C"/>
    <w:rsid w:val="00642619"/>
    <w:rsid w:val="006523C7"/>
    <w:rsid w:val="00656378"/>
    <w:rsid w:val="00660B2B"/>
    <w:rsid w:val="006615AB"/>
    <w:rsid w:val="00663A92"/>
    <w:rsid w:val="0067322B"/>
    <w:rsid w:val="006766F4"/>
    <w:rsid w:val="0068316B"/>
    <w:rsid w:val="00684903"/>
    <w:rsid w:val="006903BD"/>
    <w:rsid w:val="00690D41"/>
    <w:rsid w:val="00691F7E"/>
    <w:rsid w:val="006920F3"/>
    <w:rsid w:val="0069609B"/>
    <w:rsid w:val="00697340"/>
    <w:rsid w:val="006A378B"/>
    <w:rsid w:val="006A3DF8"/>
    <w:rsid w:val="006A4B51"/>
    <w:rsid w:val="006A5A5F"/>
    <w:rsid w:val="006B4D06"/>
    <w:rsid w:val="006B4E00"/>
    <w:rsid w:val="006B6C65"/>
    <w:rsid w:val="006B71E7"/>
    <w:rsid w:val="006C11D3"/>
    <w:rsid w:val="006C1FF5"/>
    <w:rsid w:val="006C4224"/>
    <w:rsid w:val="006C50E8"/>
    <w:rsid w:val="006D09B7"/>
    <w:rsid w:val="006D1A79"/>
    <w:rsid w:val="006D5919"/>
    <w:rsid w:val="006D5AA8"/>
    <w:rsid w:val="006E1FA7"/>
    <w:rsid w:val="006E6F03"/>
    <w:rsid w:val="00700BA2"/>
    <w:rsid w:val="00701C3F"/>
    <w:rsid w:val="00703061"/>
    <w:rsid w:val="007045C4"/>
    <w:rsid w:val="00710A28"/>
    <w:rsid w:val="00713B76"/>
    <w:rsid w:val="00714A1D"/>
    <w:rsid w:val="0071546C"/>
    <w:rsid w:val="00722826"/>
    <w:rsid w:val="00723DEB"/>
    <w:rsid w:val="00723E2F"/>
    <w:rsid w:val="00725E72"/>
    <w:rsid w:val="00735797"/>
    <w:rsid w:val="007426A9"/>
    <w:rsid w:val="00743D73"/>
    <w:rsid w:val="00751136"/>
    <w:rsid w:val="00752A89"/>
    <w:rsid w:val="00754038"/>
    <w:rsid w:val="007621AC"/>
    <w:rsid w:val="00762E30"/>
    <w:rsid w:val="007635A9"/>
    <w:rsid w:val="007674DF"/>
    <w:rsid w:val="00775B9A"/>
    <w:rsid w:val="007810E6"/>
    <w:rsid w:val="00782290"/>
    <w:rsid w:val="0078401D"/>
    <w:rsid w:val="00784FFA"/>
    <w:rsid w:val="007864C9"/>
    <w:rsid w:val="00786FF8"/>
    <w:rsid w:val="00792161"/>
    <w:rsid w:val="0079390C"/>
    <w:rsid w:val="00797B7B"/>
    <w:rsid w:val="007A0C0F"/>
    <w:rsid w:val="007A0E98"/>
    <w:rsid w:val="007A4143"/>
    <w:rsid w:val="007A5199"/>
    <w:rsid w:val="007A52EC"/>
    <w:rsid w:val="007B0D5D"/>
    <w:rsid w:val="007B2596"/>
    <w:rsid w:val="007B4A5B"/>
    <w:rsid w:val="007B5E51"/>
    <w:rsid w:val="007B689D"/>
    <w:rsid w:val="007B74B1"/>
    <w:rsid w:val="007B7731"/>
    <w:rsid w:val="007B7D7A"/>
    <w:rsid w:val="007C589C"/>
    <w:rsid w:val="007D0E0B"/>
    <w:rsid w:val="007D0EBA"/>
    <w:rsid w:val="007D2486"/>
    <w:rsid w:val="007D46C6"/>
    <w:rsid w:val="007D7312"/>
    <w:rsid w:val="007E33BB"/>
    <w:rsid w:val="007E344E"/>
    <w:rsid w:val="007F0BE3"/>
    <w:rsid w:val="007F3794"/>
    <w:rsid w:val="007F62A9"/>
    <w:rsid w:val="008000D4"/>
    <w:rsid w:val="008014AE"/>
    <w:rsid w:val="00811728"/>
    <w:rsid w:val="008132BD"/>
    <w:rsid w:val="008147A7"/>
    <w:rsid w:val="00814940"/>
    <w:rsid w:val="00820EAE"/>
    <w:rsid w:val="00822832"/>
    <w:rsid w:val="00823642"/>
    <w:rsid w:val="008304D1"/>
    <w:rsid w:val="00830A8B"/>
    <w:rsid w:val="00831A44"/>
    <w:rsid w:val="0083216A"/>
    <w:rsid w:val="00832EC4"/>
    <w:rsid w:val="0084459D"/>
    <w:rsid w:val="0084513D"/>
    <w:rsid w:val="008465C9"/>
    <w:rsid w:val="00846AAF"/>
    <w:rsid w:val="008508DB"/>
    <w:rsid w:val="008519FE"/>
    <w:rsid w:val="0085380A"/>
    <w:rsid w:val="00854737"/>
    <w:rsid w:val="00856FC7"/>
    <w:rsid w:val="0086686F"/>
    <w:rsid w:val="008706B1"/>
    <w:rsid w:val="008716D9"/>
    <w:rsid w:val="0087328E"/>
    <w:rsid w:val="008733FF"/>
    <w:rsid w:val="008771E3"/>
    <w:rsid w:val="00881D40"/>
    <w:rsid w:val="00886EBE"/>
    <w:rsid w:val="00893BFA"/>
    <w:rsid w:val="008A3759"/>
    <w:rsid w:val="008A4A76"/>
    <w:rsid w:val="008B115C"/>
    <w:rsid w:val="008B69DB"/>
    <w:rsid w:val="008C263E"/>
    <w:rsid w:val="008C5997"/>
    <w:rsid w:val="008D013E"/>
    <w:rsid w:val="008D1480"/>
    <w:rsid w:val="008D28AF"/>
    <w:rsid w:val="008D2AA0"/>
    <w:rsid w:val="008D2B07"/>
    <w:rsid w:val="008D319F"/>
    <w:rsid w:val="008D4A4A"/>
    <w:rsid w:val="008D4D47"/>
    <w:rsid w:val="008D6BC7"/>
    <w:rsid w:val="008E1289"/>
    <w:rsid w:val="008E7BC5"/>
    <w:rsid w:val="008F05FD"/>
    <w:rsid w:val="008F1272"/>
    <w:rsid w:val="008F29C4"/>
    <w:rsid w:val="008F3B76"/>
    <w:rsid w:val="008F665B"/>
    <w:rsid w:val="0090325C"/>
    <w:rsid w:val="00904080"/>
    <w:rsid w:val="009054DD"/>
    <w:rsid w:val="00905BFE"/>
    <w:rsid w:val="00906D19"/>
    <w:rsid w:val="00923BA8"/>
    <w:rsid w:val="0092586B"/>
    <w:rsid w:val="0092707F"/>
    <w:rsid w:val="009317C1"/>
    <w:rsid w:val="0093220D"/>
    <w:rsid w:val="0093429C"/>
    <w:rsid w:val="00936972"/>
    <w:rsid w:val="0094114B"/>
    <w:rsid w:val="00941FD0"/>
    <w:rsid w:val="00942770"/>
    <w:rsid w:val="009469F1"/>
    <w:rsid w:val="00947E88"/>
    <w:rsid w:val="00952E25"/>
    <w:rsid w:val="00953C11"/>
    <w:rsid w:val="00954F0E"/>
    <w:rsid w:val="0095650A"/>
    <w:rsid w:val="00956B54"/>
    <w:rsid w:val="00960009"/>
    <w:rsid w:val="00962A9C"/>
    <w:rsid w:val="00964B46"/>
    <w:rsid w:val="0097119D"/>
    <w:rsid w:val="00972C92"/>
    <w:rsid w:val="00974970"/>
    <w:rsid w:val="00980A3B"/>
    <w:rsid w:val="00982069"/>
    <w:rsid w:val="00984EA7"/>
    <w:rsid w:val="0099348A"/>
    <w:rsid w:val="009942D9"/>
    <w:rsid w:val="00994409"/>
    <w:rsid w:val="009B4DAB"/>
    <w:rsid w:val="009C0061"/>
    <w:rsid w:val="009C122C"/>
    <w:rsid w:val="009C24A3"/>
    <w:rsid w:val="009C4225"/>
    <w:rsid w:val="009C4ED6"/>
    <w:rsid w:val="009C535C"/>
    <w:rsid w:val="009D6AE4"/>
    <w:rsid w:val="009E61E1"/>
    <w:rsid w:val="009E742E"/>
    <w:rsid w:val="009F6E15"/>
    <w:rsid w:val="00A00DEB"/>
    <w:rsid w:val="00A021AF"/>
    <w:rsid w:val="00A059A8"/>
    <w:rsid w:val="00A060E3"/>
    <w:rsid w:val="00A06729"/>
    <w:rsid w:val="00A17AC1"/>
    <w:rsid w:val="00A233B4"/>
    <w:rsid w:val="00A33BF9"/>
    <w:rsid w:val="00A372CF"/>
    <w:rsid w:val="00A42830"/>
    <w:rsid w:val="00A43277"/>
    <w:rsid w:val="00A438FD"/>
    <w:rsid w:val="00A544A4"/>
    <w:rsid w:val="00A54746"/>
    <w:rsid w:val="00A54D1F"/>
    <w:rsid w:val="00A54DA0"/>
    <w:rsid w:val="00A5556B"/>
    <w:rsid w:val="00A55E53"/>
    <w:rsid w:val="00A56758"/>
    <w:rsid w:val="00A56F76"/>
    <w:rsid w:val="00A62527"/>
    <w:rsid w:val="00A62708"/>
    <w:rsid w:val="00A64B7E"/>
    <w:rsid w:val="00A66A37"/>
    <w:rsid w:val="00A71A05"/>
    <w:rsid w:val="00A80110"/>
    <w:rsid w:val="00A855C9"/>
    <w:rsid w:val="00A91FA3"/>
    <w:rsid w:val="00A9327A"/>
    <w:rsid w:val="00A96A5B"/>
    <w:rsid w:val="00AA37AD"/>
    <w:rsid w:val="00AA73EF"/>
    <w:rsid w:val="00AA771B"/>
    <w:rsid w:val="00AB04E6"/>
    <w:rsid w:val="00AB4289"/>
    <w:rsid w:val="00AB43C3"/>
    <w:rsid w:val="00AB4464"/>
    <w:rsid w:val="00AB5CF6"/>
    <w:rsid w:val="00AB6F7E"/>
    <w:rsid w:val="00AC4D3D"/>
    <w:rsid w:val="00AD1D66"/>
    <w:rsid w:val="00AD600A"/>
    <w:rsid w:val="00AE0478"/>
    <w:rsid w:val="00AE5B7E"/>
    <w:rsid w:val="00AE7B8F"/>
    <w:rsid w:val="00AF0521"/>
    <w:rsid w:val="00AF13DE"/>
    <w:rsid w:val="00AF338F"/>
    <w:rsid w:val="00AF552B"/>
    <w:rsid w:val="00B00721"/>
    <w:rsid w:val="00B02DA7"/>
    <w:rsid w:val="00B03ED3"/>
    <w:rsid w:val="00B111EA"/>
    <w:rsid w:val="00B1121A"/>
    <w:rsid w:val="00B12518"/>
    <w:rsid w:val="00B12EE1"/>
    <w:rsid w:val="00B13C3C"/>
    <w:rsid w:val="00B152BD"/>
    <w:rsid w:val="00B227E0"/>
    <w:rsid w:val="00B2747D"/>
    <w:rsid w:val="00B275BA"/>
    <w:rsid w:val="00B30E33"/>
    <w:rsid w:val="00B3183A"/>
    <w:rsid w:val="00B32DE0"/>
    <w:rsid w:val="00B34AD3"/>
    <w:rsid w:val="00B34C3A"/>
    <w:rsid w:val="00B35B6A"/>
    <w:rsid w:val="00B405F7"/>
    <w:rsid w:val="00B40E01"/>
    <w:rsid w:val="00B42A80"/>
    <w:rsid w:val="00B53ABE"/>
    <w:rsid w:val="00B541D7"/>
    <w:rsid w:val="00B56660"/>
    <w:rsid w:val="00B61D41"/>
    <w:rsid w:val="00B63BC5"/>
    <w:rsid w:val="00B700E8"/>
    <w:rsid w:val="00B719F2"/>
    <w:rsid w:val="00B77FCE"/>
    <w:rsid w:val="00B80161"/>
    <w:rsid w:val="00B8523A"/>
    <w:rsid w:val="00B8655B"/>
    <w:rsid w:val="00B8742E"/>
    <w:rsid w:val="00B9199E"/>
    <w:rsid w:val="00B91D07"/>
    <w:rsid w:val="00B9520B"/>
    <w:rsid w:val="00B97C76"/>
    <w:rsid w:val="00BA206A"/>
    <w:rsid w:val="00BA3326"/>
    <w:rsid w:val="00BA34E4"/>
    <w:rsid w:val="00BB3ACE"/>
    <w:rsid w:val="00BB46D6"/>
    <w:rsid w:val="00BB4CDB"/>
    <w:rsid w:val="00BC0968"/>
    <w:rsid w:val="00BC57C7"/>
    <w:rsid w:val="00BC603C"/>
    <w:rsid w:val="00BD1A75"/>
    <w:rsid w:val="00BD2099"/>
    <w:rsid w:val="00BD4A94"/>
    <w:rsid w:val="00BE051D"/>
    <w:rsid w:val="00BE125C"/>
    <w:rsid w:val="00BE4BDE"/>
    <w:rsid w:val="00BE797A"/>
    <w:rsid w:val="00BE7F0A"/>
    <w:rsid w:val="00BF4F1F"/>
    <w:rsid w:val="00C02BB0"/>
    <w:rsid w:val="00C0612B"/>
    <w:rsid w:val="00C130B9"/>
    <w:rsid w:val="00C15FB6"/>
    <w:rsid w:val="00C227FD"/>
    <w:rsid w:val="00C2385F"/>
    <w:rsid w:val="00C247F2"/>
    <w:rsid w:val="00C30531"/>
    <w:rsid w:val="00C3056C"/>
    <w:rsid w:val="00C3493B"/>
    <w:rsid w:val="00C35F39"/>
    <w:rsid w:val="00C3754F"/>
    <w:rsid w:val="00C4669D"/>
    <w:rsid w:val="00C47705"/>
    <w:rsid w:val="00C4771B"/>
    <w:rsid w:val="00C52BCF"/>
    <w:rsid w:val="00C53E83"/>
    <w:rsid w:val="00C54E3D"/>
    <w:rsid w:val="00C55F56"/>
    <w:rsid w:val="00C62422"/>
    <w:rsid w:val="00C64534"/>
    <w:rsid w:val="00C6470E"/>
    <w:rsid w:val="00C66F6D"/>
    <w:rsid w:val="00C67602"/>
    <w:rsid w:val="00C7084B"/>
    <w:rsid w:val="00C714C1"/>
    <w:rsid w:val="00C73660"/>
    <w:rsid w:val="00C8211B"/>
    <w:rsid w:val="00C8669D"/>
    <w:rsid w:val="00C939BF"/>
    <w:rsid w:val="00C951C6"/>
    <w:rsid w:val="00C96AB2"/>
    <w:rsid w:val="00CA2B07"/>
    <w:rsid w:val="00CA6ACB"/>
    <w:rsid w:val="00CB34C9"/>
    <w:rsid w:val="00CB5F8A"/>
    <w:rsid w:val="00CB6775"/>
    <w:rsid w:val="00CB700A"/>
    <w:rsid w:val="00CC0215"/>
    <w:rsid w:val="00CC340A"/>
    <w:rsid w:val="00CC58FF"/>
    <w:rsid w:val="00CC6C47"/>
    <w:rsid w:val="00CC7062"/>
    <w:rsid w:val="00CD17F8"/>
    <w:rsid w:val="00CD3BB4"/>
    <w:rsid w:val="00CE0FEC"/>
    <w:rsid w:val="00CE12FB"/>
    <w:rsid w:val="00CE13EE"/>
    <w:rsid w:val="00CE55A3"/>
    <w:rsid w:val="00CF17F8"/>
    <w:rsid w:val="00CF31FB"/>
    <w:rsid w:val="00CF3C65"/>
    <w:rsid w:val="00CF4637"/>
    <w:rsid w:val="00D050C0"/>
    <w:rsid w:val="00D07395"/>
    <w:rsid w:val="00D13DDD"/>
    <w:rsid w:val="00D15693"/>
    <w:rsid w:val="00D168AB"/>
    <w:rsid w:val="00D20E27"/>
    <w:rsid w:val="00D222C1"/>
    <w:rsid w:val="00D247A2"/>
    <w:rsid w:val="00D2553E"/>
    <w:rsid w:val="00D32554"/>
    <w:rsid w:val="00D3374C"/>
    <w:rsid w:val="00D34DA9"/>
    <w:rsid w:val="00D354A8"/>
    <w:rsid w:val="00D35597"/>
    <w:rsid w:val="00D37A9D"/>
    <w:rsid w:val="00D40E34"/>
    <w:rsid w:val="00D43B40"/>
    <w:rsid w:val="00D47708"/>
    <w:rsid w:val="00D51602"/>
    <w:rsid w:val="00D54522"/>
    <w:rsid w:val="00D54B51"/>
    <w:rsid w:val="00D55F07"/>
    <w:rsid w:val="00D57A05"/>
    <w:rsid w:val="00D62848"/>
    <w:rsid w:val="00D65374"/>
    <w:rsid w:val="00D657AE"/>
    <w:rsid w:val="00D6633E"/>
    <w:rsid w:val="00D66C5B"/>
    <w:rsid w:val="00D75329"/>
    <w:rsid w:val="00D756F2"/>
    <w:rsid w:val="00D80A74"/>
    <w:rsid w:val="00D80ECF"/>
    <w:rsid w:val="00D82BFC"/>
    <w:rsid w:val="00D8371C"/>
    <w:rsid w:val="00D93DA6"/>
    <w:rsid w:val="00D94071"/>
    <w:rsid w:val="00D97F3C"/>
    <w:rsid w:val="00DA3C22"/>
    <w:rsid w:val="00DA58E8"/>
    <w:rsid w:val="00DB0657"/>
    <w:rsid w:val="00DB2F91"/>
    <w:rsid w:val="00DC1BF4"/>
    <w:rsid w:val="00DC2E55"/>
    <w:rsid w:val="00DC4C80"/>
    <w:rsid w:val="00DC62CC"/>
    <w:rsid w:val="00DC6D79"/>
    <w:rsid w:val="00DC722A"/>
    <w:rsid w:val="00DD18DD"/>
    <w:rsid w:val="00DD26CB"/>
    <w:rsid w:val="00DD3C78"/>
    <w:rsid w:val="00DE16B8"/>
    <w:rsid w:val="00DE4749"/>
    <w:rsid w:val="00DF53CA"/>
    <w:rsid w:val="00E007EF"/>
    <w:rsid w:val="00E01A12"/>
    <w:rsid w:val="00E0560D"/>
    <w:rsid w:val="00E05CC6"/>
    <w:rsid w:val="00E064B0"/>
    <w:rsid w:val="00E06B62"/>
    <w:rsid w:val="00E105DC"/>
    <w:rsid w:val="00E14D93"/>
    <w:rsid w:val="00E20FD4"/>
    <w:rsid w:val="00E219A0"/>
    <w:rsid w:val="00E21DD5"/>
    <w:rsid w:val="00E235EF"/>
    <w:rsid w:val="00E23D72"/>
    <w:rsid w:val="00E24443"/>
    <w:rsid w:val="00E246D6"/>
    <w:rsid w:val="00E254AB"/>
    <w:rsid w:val="00E2622F"/>
    <w:rsid w:val="00E2706D"/>
    <w:rsid w:val="00E308C0"/>
    <w:rsid w:val="00E3288B"/>
    <w:rsid w:val="00E34A99"/>
    <w:rsid w:val="00E426E0"/>
    <w:rsid w:val="00E50CCC"/>
    <w:rsid w:val="00E523E4"/>
    <w:rsid w:val="00E566A3"/>
    <w:rsid w:val="00E57916"/>
    <w:rsid w:val="00E63919"/>
    <w:rsid w:val="00E65E1C"/>
    <w:rsid w:val="00E67875"/>
    <w:rsid w:val="00E753F2"/>
    <w:rsid w:val="00E75F93"/>
    <w:rsid w:val="00E80DCE"/>
    <w:rsid w:val="00E80FA4"/>
    <w:rsid w:val="00E82B74"/>
    <w:rsid w:val="00E83A0E"/>
    <w:rsid w:val="00E842C5"/>
    <w:rsid w:val="00E84E43"/>
    <w:rsid w:val="00E87B15"/>
    <w:rsid w:val="00E90A52"/>
    <w:rsid w:val="00E91EB2"/>
    <w:rsid w:val="00E963C3"/>
    <w:rsid w:val="00EA0652"/>
    <w:rsid w:val="00EA3A21"/>
    <w:rsid w:val="00EA65BC"/>
    <w:rsid w:val="00EA71DC"/>
    <w:rsid w:val="00EB027D"/>
    <w:rsid w:val="00EB266A"/>
    <w:rsid w:val="00EC4EC1"/>
    <w:rsid w:val="00ED085F"/>
    <w:rsid w:val="00ED0FE8"/>
    <w:rsid w:val="00ED3628"/>
    <w:rsid w:val="00EE3CE1"/>
    <w:rsid w:val="00EF246F"/>
    <w:rsid w:val="00EF3578"/>
    <w:rsid w:val="00F052C6"/>
    <w:rsid w:val="00F12478"/>
    <w:rsid w:val="00F1362D"/>
    <w:rsid w:val="00F173B1"/>
    <w:rsid w:val="00F207E9"/>
    <w:rsid w:val="00F23679"/>
    <w:rsid w:val="00F32AA3"/>
    <w:rsid w:val="00F33D79"/>
    <w:rsid w:val="00F34562"/>
    <w:rsid w:val="00F35C9D"/>
    <w:rsid w:val="00F469B4"/>
    <w:rsid w:val="00F521EA"/>
    <w:rsid w:val="00F52988"/>
    <w:rsid w:val="00F536AF"/>
    <w:rsid w:val="00F54880"/>
    <w:rsid w:val="00F5763D"/>
    <w:rsid w:val="00F63E2F"/>
    <w:rsid w:val="00F671C4"/>
    <w:rsid w:val="00F7496F"/>
    <w:rsid w:val="00F761C5"/>
    <w:rsid w:val="00F76786"/>
    <w:rsid w:val="00F777D0"/>
    <w:rsid w:val="00F8292D"/>
    <w:rsid w:val="00F864B6"/>
    <w:rsid w:val="00F87BA2"/>
    <w:rsid w:val="00F91AC0"/>
    <w:rsid w:val="00F9268B"/>
    <w:rsid w:val="00FA1DB6"/>
    <w:rsid w:val="00FB32BB"/>
    <w:rsid w:val="00FB4957"/>
    <w:rsid w:val="00FB7CCF"/>
    <w:rsid w:val="00FC1AB4"/>
    <w:rsid w:val="00FC609A"/>
    <w:rsid w:val="00FE16DC"/>
    <w:rsid w:val="00FE1AE0"/>
    <w:rsid w:val="00FE2B65"/>
    <w:rsid w:val="00FE6DD9"/>
    <w:rsid w:val="00FF0642"/>
    <w:rsid w:val="00FF4803"/>
    <w:rsid w:val="00FF754B"/>
    <w:rsid w:val="00FF7CB9"/>
    <w:rsid w:val="02A85940"/>
    <w:rsid w:val="02DF53D7"/>
    <w:rsid w:val="04485698"/>
    <w:rsid w:val="057CBD95"/>
    <w:rsid w:val="075D500C"/>
    <w:rsid w:val="09AC289B"/>
    <w:rsid w:val="09B4ABEA"/>
    <w:rsid w:val="09D3AF57"/>
    <w:rsid w:val="0A012763"/>
    <w:rsid w:val="0A3AE641"/>
    <w:rsid w:val="0B94D0DB"/>
    <w:rsid w:val="0C300FAA"/>
    <w:rsid w:val="0C982DC6"/>
    <w:rsid w:val="0E7BCA73"/>
    <w:rsid w:val="0F5EA674"/>
    <w:rsid w:val="0FC3604E"/>
    <w:rsid w:val="133219D8"/>
    <w:rsid w:val="133AE1F3"/>
    <w:rsid w:val="1372DF20"/>
    <w:rsid w:val="14EA2738"/>
    <w:rsid w:val="1659266A"/>
    <w:rsid w:val="16A6E897"/>
    <w:rsid w:val="17374EED"/>
    <w:rsid w:val="18A64D7F"/>
    <w:rsid w:val="18B7D2E7"/>
    <w:rsid w:val="196F88E9"/>
    <w:rsid w:val="197F58D1"/>
    <w:rsid w:val="19E88249"/>
    <w:rsid w:val="1A6883BD"/>
    <w:rsid w:val="1C3A8A35"/>
    <w:rsid w:val="1CC45881"/>
    <w:rsid w:val="1D49369E"/>
    <w:rsid w:val="1E30BD5E"/>
    <w:rsid w:val="1E81ABA4"/>
    <w:rsid w:val="1F693A76"/>
    <w:rsid w:val="22E57DA2"/>
    <w:rsid w:val="22F86018"/>
    <w:rsid w:val="2400D2F4"/>
    <w:rsid w:val="2405AA07"/>
    <w:rsid w:val="24D3E885"/>
    <w:rsid w:val="25848606"/>
    <w:rsid w:val="258B7E04"/>
    <w:rsid w:val="25C8941B"/>
    <w:rsid w:val="28963706"/>
    <w:rsid w:val="2A5BC32E"/>
    <w:rsid w:val="2B64FD20"/>
    <w:rsid w:val="2C1CFA96"/>
    <w:rsid w:val="2CF0C2B6"/>
    <w:rsid w:val="2DAEED0F"/>
    <w:rsid w:val="2DEE6EB0"/>
    <w:rsid w:val="2F234ABC"/>
    <w:rsid w:val="2F266BD3"/>
    <w:rsid w:val="2F65B9FB"/>
    <w:rsid w:val="300CBD36"/>
    <w:rsid w:val="30227FA4"/>
    <w:rsid w:val="30EC329A"/>
    <w:rsid w:val="30ED1658"/>
    <w:rsid w:val="30F6E688"/>
    <w:rsid w:val="31CEC513"/>
    <w:rsid w:val="3223D743"/>
    <w:rsid w:val="3234321C"/>
    <w:rsid w:val="34171477"/>
    <w:rsid w:val="35292707"/>
    <w:rsid w:val="3554D6B5"/>
    <w:rsid w:val="36C88F6F"/>
    <w:rsid w:val="387C3ECE"/>
    <w:rsid w:val="389C46FC"/>
    <w:rsid w:val="393BF03C"/>
    <w:rsid w:val="396F94D5"/>
    <w:rsid w:val="3A6A6360"/>
    <w:rsid w:val="3A9B14C1"/>
    <w:rsid w:val="3BC850DE"/>
    <w:rsid w:val="3C2EBEA7"/>
    <w:rsid w:val="3F0E22C4"/>
    <w:rsid w:val="40AF423D"/>
    <w:rsid w:val="40E91602"/>
    <w:rsid w:val="41B34F36"/>
    <w:rsid w:val="41EC953B"/>
    <w:rsid w:val="4284E663"/>
    <w:rsid w:val="42B7250F"/>
    <w:rsid w:val="44CF79B3"/>
    <w:rsid w:val="45E479F6"/>
    <w:rsid w:val="4709ACF2"/>
    <w:rsid w:val="47B96627"/>
    <w:rsid w:val="481C8C7E"/>
    <w:rsid w:val="485784CB"/>
    <w:rsid w:val="498CE983"/>
    <w:rsid w:val="499C9E75"/>
    <w:rsid w:val="49A0EBA1"/>
    <w:rsid w:val="49C6D4F7"/>
    <w:rsid w:val="4A773FE8"/>
    <w:rsid w:val="4A85B9A1"/>
    <w:rsid w:val="4B4B681F"/>
    <w:rsid w:val="4D6ADD4E"/>
    <w:rsid w:val="4DB5188D"/>
    <w:rsid w:val="4ECF1EEC"/>
    <w:rsid w:val="50043E10"/>
    <w:rsid w:val="50888E51"/>
    <w:rsid w:val="511684C8"/>
    <w:rsid w:val="5139F299"/>
    <w:rsid w:val="5222F75E"/>
    <w:rsid w:val="5336D801"/>
    <w:rsid w:val="5351474B"/>
    <w:rsid w:val="53D390E2"/>
    <w:rsid w:val="54A82100"/>
    <w:rsid w:val="54C82D5A"/>
    <w:rsid w:val="57F52C38"/>
    <w:rsid w:val="58244ED4"/>
    <w:rsid w:val="58C1BF52"/>
    <w:rsid w:val="59111C2D"/>
    <w:rsid w:val="59EE59BC"/>
    <w:rsid w:val="5A5A33BC"/>
    <w:rsid w:val="5A63EFC7"/>
    <w:rsid w:val="5A824F11"/>
    <w:rsid w:val="5AB0905F"/>
    <w:rsid w:val="5B515432"/>
    <w:rsid w:val="5B6B06D2"/>
    <w:rsid w:val="5BAD52F8"/>
    <w:rsid w:val="5BF8FF1A"/>
    <w:rsid w:val="5C235273"/>
    <w:rsid w:val="5EBE473F"/>
    <w:rsid w:val="60752B3C"/>
    <w:rsid w:val="61D4F19D"/>
    <w:rsid w:val="6250C2E1"/>
    <w:rsid w:val="62A95D73"/>
    <w:rsid w:val="661AFB55"/>
    <w:rsid w:val="66A08F27"/>
    <w:rsid w:val="680200F7"/>
    <w:rsid w:val="68804E4A"/>
    <w:rsid w:val="68E9D46E"/>
    <w:rsid w:val="68F19BC0"/>
    <w:rsid w:val="6A12866F"/>
    <w:rsid w:val="6D9C1A91"/>
    <w:rsid w:val="6E27BF45"/>
    <w:rsid w:val="6EB7028C"/>
    <w:rsid w:val="6EF81B69"/>
    <w:rsid w:val="7053B4BC"/>
    <w:rsid w:val="70579736"/>
    <w:rsid w:val="728DC83E"/>
    <w:rsid w:val="72970E84"/>
    <w:rsid w:val="729B779C"/>
    <w:rsid w:val="745946DF"/>
    <w:rsid w:val="7547491B"/>
    <w:rsid w:val="756F1C95"/>
    <w:rsid w:val="75D7FDF1"/>
    <w:rsid w:val="760671DA"/>
    <w:rsid w:val="7C4F920E"/>
    <w:rsid w:val="7D4FC568"/>
    <w:rsid w:val="7D761AF7"/>
    <w:rsid w:val="7DBDC053"/>
    <w:rsid w:val="7DD23C61"/>
    <w:rsid w:val="7F64A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A9F529"/>
  <w15:chartTrackingRefBased/>
  <w15:docId w15:val="{7B65E54E-63EC-4BBE-A9FF-182FF7CE1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3646CB"/>
    <w:rPr>
      <w:sz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CC70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251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5637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2F5496" w:themeColor="accent1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C3CA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7062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9D6A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1F5BDD"/>
    <w:rPr>
      <w:i/>
      <w:iCs/>
      <w:color w:val="404040" w:themeColor="text1" w:themeTint="BF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503C"/>
    <w:pPr>
      <w:numPr>
        <w:ilvl w:val="1"/>
      </w:numPr>
    </w:pPr>
    <w:rPr>
      <w:rFonts w:eastAsiaTheme="minorEastAsia"/>
      <w:color w:val="2F5496" w:themeColor="accent1" w:themeShade="BF"/>
      <w:spacing w:val="15"/>
      <w:sz w:val="32"/>
    </w:rPr>
  </w:style>
  <w:style w:type="character" w:customStyle="1" w:styleId="SubtitleChar">
    <w:name w:val="Subtitle Char"/>
    <w:basedOn w:val="DefaultParagraphFont"/>
    <w:link w:val="Subtitle"/>
    <w:uiPriority w:val="11"/>
    <w:rsid w:val="0029503C"/>
    <w:rPr>
      <w:rFonts w:eastAsiaTheme="minorEastAsia"/>
      <w:color w:val="2F5496" w:themeColor="accent1" w:themeShade="BF"/>
      <w:spacing w:val="15"/>
      <w:sz w:val="32"/>
    </w:rPr>
  </w:style>
  <w:style w:type="paragraph" w:styleId="ListParagraph">
    <w:name w:val="List Paragraph"/>
    <w:basedOn w:val="Normal"/>
    <w:uiPriority w:val="34"/>
    <w:qFormat/>
    <w:rsid w:val="00CD17F8"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rsid w:val="000566B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566B2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0566B2"/>
    <w:rPr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56251C"/>
    <w:rPr>
      <w:rFonts w:asciiTheme="majorHAnsi" w:eastAsiaTheme="majorEastAsia" w:hAnsiTheme="majorHAnsi" w:cstheme="majorBidi"/>
      <w:b/>
      <w:color w:val="2F5496" w:themeColor="accent1" w:themeShade="BF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56378"/>
    <w:rPr>
      <w:rFonts w:asciiTheme="majorHAnsi" w:eastAsiaTheme="majorEastAsia" w:hAnsiTheme="majorHAnsi" w:cstheme="majorBidi"/>
      <w:b/>
      <w:color w:val="2F5496" w:themeColor="accent1" w:themeShade="B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56251C"/>
    <w:rPr>
      <w:i/>
      <w:iCs/>
    </w:rPr>
  </w:style>
  <w:style w:type="character" w:styleId="SubtleReference">
    <w:name w:val="Subtle Reference"/>
    <w:basedOn w:val="DefaultParagraphFont"/>
    <w:uiPriority w:val="31"/>
    <w:qFormat/>
    <w:rsid w:val="0056251C"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56251C"/>
    <w:rPr>
      <w:b/>
      <w:bCs/>
      <w:smallCaps/>
      <w:color w:val="4472C4" w:themeColor="accent1"/>
      <w:spacing w:val="5"/>
    </w:rPr>
  </w:style>
  <w:style w:type="paragraph" w:styleId="Revision">
    <w:name w:val="Revision"/>
    <w:hidden/>
    <w:uiPriority w:val="99"/>
    <w:semiHidden/>
    <w:rsid w:val="008147A7"/>
    <w:pPr>
      <w:spacing w:after="0" w:line="240" w:lineRule="auto"/>
    </w:pPr>
    <w:rPr>
      <w:sz w:val="26"/>
    </w:rPr>
  </w:style>
  <w:style w:type="character" w:styleId="BookTitle">
    <w:name w:val="Book Title"/>
    <w:basedOn w:val="DefaultParagraphFont"/>
    <w:uiPriority w:val="33"/>
    <w:qFormat/>
    <w:rsid w:val="00B8742E"/>
    <w:rPr>
      <w:b/>
      <w:bCs/>
      <w:i w:val="0"/>
      <w:iCs/>
      <w:spacing w:val="5"/>
    </w:rPr>
  </w:style>
  <w:style w:type="character" w:styleId="Strong">
    <w:name w:val="Strong"/>
    <w:basedOn w:val="DefaultParagraphFont"/>
    <w:uiPriority w:val="22"/>
    <w:qFormat/>
    <w:rsid w:val="002948E5"/>
    <w:rPr>
      <w:b/>
      <w:bCs/>
    </w:rPr>
  </w:style>
  <w:style w:type="character" w:styleId="Hyperlink">
    <w:name w:val="Hyperlink"/>
    <w:basedOn w:val="DefaultParagraphFont"/>
    <w:uiPriority w:val="99"/>
    <w:unhideWhenUsed/>
    <w:rsid w:val="001A358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3587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820EAE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olor w:val="4472C4" w:themeColor="accent1"/>
      <w:spacing w:val="-10"/>
      <w:kern w:val="28"/>
      <w:sz w:val="7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0EAE"/>
    <w:rPr>
      <w:rFonts w:asciiTheme="majorHAnsi" w:eastAsiaTheme="majorEastAsia" w:hAnsiTheme="majorHAnsi" w:cstheme="majorBidi"/>
      <w:color w:val="4472C4" w:themeColor="accent1"/>
      <w:spacing w:val="-10"/>
      <w:kern w:val="28"/>
      <w:sz w:val="72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3C3CA0"/>
    <w:rPr>
      <w:rFonts w:asciiTheme="majorHAnsi" w:eastAsiaTheme="majorEastAsia" w:hAnsiTheme="majorHAnsi" w:cstheme="majorBidi"/>
      <w:b/>
      <w:iCs/>
      <w:color w:val="2F5496" w:themeColor="accent1" w:themeShade="BF"/>
      <w:sz w:val="21"/>
    </w:rPr>
  </w:style>
  <w:style w:type="paragraph" w:customStyle="1" w:styleId="max-w-3xl">
    <w:name w:val="max-w-3xl"/>
    <w:basedOn w:val="Normal"/>
    <w:rsid w:val="004D65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04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9038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20730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390095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1595448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10525816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78061155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20479486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24944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364561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699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074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69851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830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0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8336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206007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5833019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6952765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1062626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633015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6807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718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9168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0277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738226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7230426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15764035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71770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251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7176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704087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9413771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322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784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969583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4370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9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9915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49492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0912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8336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365089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3960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9142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56789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9935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5027684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72236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94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7397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91769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559391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959490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95574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5141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4302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2624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0114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56443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9165720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201722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053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11813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0530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271114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729451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9257029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15090998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microsoft.com/office/2020/10/relationships/intelligence" Target="intelligence2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microsoft.com/office/2011/relationships/people" Target="peop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457232D0FC9E74C8ECDBE8FF465CCFD" ma:contentTypeVersion="14" ma:contentTypeDescription="Create a new document." ma:contentTypeScope="" ma:versionID="56dfe854460a5aa34e74ab72031fa4c7">
  <xsd:schema xmlns:xsd="http://www.w3.org/2001/XMLSchema" xmlns:xs="http://www.w3.org/2001/XMLSchema" xmlns:p="http://schemas.microsoft.com/office/2006/metadata/properties" xmlns:ns2="32cf7254-89c8-428c-a99c-0094279c4e0d" xmlns:ns3="3478fbd1-03b3-4d66-a44f-546ddf245765" targetNamespace="http://schemas.microsoft.com/office/2006/metadata/properties" ma:root="true" ma:fieldsID="c37c4138faa6673e85b0c5f55af82712" ns2:_="" ns3:_="">
    <xsd:import namespace="32cf7254-89c8-428c-a99c-0094279c4e0d"/>
    <xsd:import namespace="3478fbd1-03b3-4d66-a44f-546ddf24576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LengthInSecond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2cf7254-89c8-428c-a99c-0094279c4e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ccb131ac-5462-48f7-a844-3c6c4a75fc0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478fbd1-03b3-4d66-a44f-546ddf24576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8" nillable="true" ma:displayName="Taxonomy Catch All Column" ma:hidden="true" ma:list="{d4b1f8ec-b6f3-4979-a594-f57e60edc438}" ma:internalName="TaxCatchAll" ma:showField="CatchAllData" ma:web="3478fbd1-03b3-4d66-a44f-546ddf24576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32cf7254-89c8-428c-a99c-0094279c4e0d">
      <Terms xmlns="http://schemas.microsoft.com/office/infopath/2007/PartnerControls"/>
    </lcf76f155ced4ddcb4097134ff3c332f>
    <TaxCatchAll xmlns="3478fbd1-03b3-4d66-a44f-546ddf245765" xsi:nil="true"/>
  </documentManagement>
</p:properties>
</file>

<file path=customXml/itemProps1.xml><?xml version="1.0" encoding="utf-8"?>
<ds:datastoreItem xmlns:ds="http://schemas.openxmlformats.org/officeDocument/2006/customXml" ds:itemID="{602FD9E4-9009-48C8-ACFD-5A3FFDD1D29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2cf7254-89c8-428c-a99c-0094279c4e0d"/>
    <ds:schemaRef ds:uri="3478fbd1-03b3-4d66-a44f-546ddf24576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5719AFD-4273-4808-B0A8-CCA3D8284B9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2DCCE53-60F3-4FE7-BA7C-250155ACC89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139F1A3-6685-40DF-8700-1C584384697F}">
  <ds:schemaRefs>
    <ds:schemaRef ds:uri="http://schemas.microsoft.com/office/2006/metadata/properties"/>
    <ds:schemaRef ds:uri="http://schemas.microsoft.com/office/infopath/2007/PartnerControls"/>
    <ds:schemaRef ds:uri="32cf7254-89c8-428c-a99c-0094279c4e0d"/>
    <ds:schemaRef ds:uri="3478fbd1-03b3-4d66-a44f-546ddf24576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1343</Words>
  <Characters>7656</Characters>
  <Application>Microsoft Office Word</Application>
  <DocSecurity>4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Cameron DeHart</dc:creator>
  <cp:keywords/>
  <dc:description/>
  <cp:lastModifiedBy>Shannan Zerance</cp:lastModifiedBy>
  <cp:revision>2</cp:revision>
  <cp:lastPrinted>2024-05-28T10:46:00Z</cp:lastPrinted>
  <dcterms:created xsi:type="dcterms:W3CDTF">2024-09-10T18:46:00Z</dcterms:created>
  <dcterms:modified xsi:type="dcterms:W3CDTF">2024-09-10T18:46:00Z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0x0101009457232D0FC9E74C8ECDBE8FF465CCFD</vt:lpwstr>
  </property>
  <property fmtid="{D5CDD505-2E9C-101B-9397-08002B2CF9AE}" pid="3" name="MediaServiceImageTags">
    <vt:lpwstr/>
  </property>
</Properties>
</file>